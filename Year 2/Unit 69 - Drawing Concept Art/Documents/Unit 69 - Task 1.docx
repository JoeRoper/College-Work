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684294" w:displacedByCustomXml="next"/>
    <w:bookmarkEnd w:id="0" w:displacedByCustomXml="next"/>
    <w:sdt>
      <w:sdtPr>
        <w:id w:val="1517887430"/>
        <w:docPartObj>
          <w:docPartGallery w:val="Cover Pages"/>
          <w:docPartUnique/>
        </w:docPartObj>
      </w:sdtPr>
      <w:sdtEndPr/>
      <w:sdtContent>
        <w:p w:rsidR="00243C24" w:rsidRDefault="00D30CF9">
          <w:r>
            <w:rPr>
              <w:noProof/>
              <w:lang w:eastAsia="en-GB"/>
            </w:rPr>
            <mc:AlternateContent>
              <mc:Choice Requires="wpg">
                <w:drawing>
                  <wp:anchor distT="0" distB="0" distL="114300" distR="114300" simplePos="0" relativeHeight="251658240" behindDoc="1" locked="0" layoutInCell="1" allowOverlap="1">
                    <wp:simplePos x="0" y="0"/>
                    <wp:positionH relativeFrom="page">
                      <wp:align>center</wp:align>
                    </wp:positionH>
                    <wp:positionV relativeFrom="page">
                      <wp:align>center</wp:align>
                    </wp:positionV>
                    <wp:extent cx="6665595" cy="9716770"/>
                    <wp:effectExtent l="0" t="3175" r="3175" b="0"/>
                    <wp:wrapNone/>
                    <wp:docPr id="27"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5595" cy="9716770"/>
                              <a:chOff x="0" y="0"/>
                              <a:chExt cx="68580" cy="92717"/>
                            </a:xfrm>
                          </wpg:grpSpPr>
                          <wps:wsp>
                            <wps:cNvPr id="28" name="Rectangle 120"/>
                            <wps:cNvSpPr>
                              <a:spLocks noChangeArrowheads="1"/>
                            </wps:cNvSpPr>
                            <wps:spPr bwMode="auto">
                              <a:xfrm>
                                <a:off x="0" y="73152"/>
                                <a:ext cx="68580" cy="1431"/>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9" name="Rectangle 121"/>
                            <wps:cNvSpPr>
                              <a:spLocks noChangeArrowheads="1"/>
                            </wps:cNvSpPr>
                            <wps:spPr bwMode="auto">
                              <a:xfrm>
                                <a:off x="0" y="74390"/>
                                <a:ext cx="68580" cy="18327"/>
                              </a:xfrm>
                              <a:prstGeom prst="rect">
                                <a:avLst/>
                              </a:prstGeom>
                              <a:solidFill>
                                <a:schemeClr val="accent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32"/>
                                      <w:szCs w:val="32"/>
                                    </w:rPr>
                                    <w:alias w:val="Author"/>
                                    <w:tag w:val=""/>
                                    <w:id w:val="344394449"/>
                                    <w:dataBinding w:prefixMappings="xmlns:ns0='http://purl.org/dc/elements/1.1/' xmlns:ns1='http://schemas.openxmlformats.org/package/2006/metadata/core-properties' " w:xpath="/ns1:coreProperties[1]/ns0:creator[1]" w:storeItemID="{6C3C8BC8-F283-45AE-878A-BAB7291924A1}"/>
                                    <w:text/>
                                  </w:sdtPr>
                                  <w:sdtEndPr/>
                                  <w:sdtContent>
                                    <w:p w:rsidR="00A40F70" w:rsidRDefault="00F96B19">
                                      <w:pPr>
                                        <w:pStyle w:val="NoSpacing"/>
                                        <w:rPr>
                                          <w:color w:val="FFFFFF" w:themeColor="background1"/>
                                          <w:sz w:val="32"/>
                                          <w:szCs w:val="32"/>
                                        </w:rPr>
                                      </w:pPr>
                                      <w:r>
                                        <w:rPr>
                                          <w:color w:val="FFFFFF" w:themeColor="background1"/>
                                          <w:sz w:val="32"/>
                                          <w:szCs w:val="32"/>
                                        </w:rPr>
                                        <w:t>Joseph Rope</w:t>
                                      </w:r>
                                      <w:r w:rsidR="00AE6F1C">
                                        <w:rPr>
                                          <w:color w:val="FFFFFF" w:themeColor="background1"/>
                                          <w:sz w:val="32"/>
                                          <w:szCs w:val="32"/>
                                        </w:rPr>
                                        <w:t>r</w:t>
                                      </w:r>
                                    </w:p>
                                  </w:sdtContent>
                                </w:sdt>
                                <w:p w:rsidR="00A40F70" w:rsidRDefault="009E79E6">
                                  <w:pPr>
                                    <w:pStyle w:val="NoSpacing"/>
                                    <w:rPr>
                                      <w:caps/>
                                      <w:color w:val="FFFFFF" w:themeColor="background1"/>
                                    </w:rPr>
                                  </w:pPr>
                                  <w:sdt>
                                    <w:sdtPr>
                                      <w:rPr>
                                        <w:caps/>
                                        <w:color w:val="FFFFFF" w:themeColor="background1"/>
                                      </w:rPr>
                                      <w:alias w:val="Company"/>
                                      <w:tag w:val=""/>
                                      <w:id w:val="344394450"/>
                                      <w:dataBinding w:prefixMappings="xmlns:ns0='http://schemas.openxmlformats.org/officeDocument/2006/extended-properties' " w:xpath="/ns0:Properties[1]/ns0:Company[1]" w:storeItemID="{6668398D-A668-4E3E-A5EB-62B293D839F1}"/>
                                      <w:text/>
                                    </w:sdtPr>
                                    <w:sdtEndPr/>
                                    <w:sdtContent>
                                      <w:r w:rsidR="00A40F70">
                                        <w:rPr>
                                          <w:caps/>
                                          <w:color w:val="FFFFFF" w:themeColor="background1"/>
                                          <w:lang w:val="en-GB"/>
                                        </w:rPr>
                                        <w:t>Salford City College</w:t>
                                      </w:r>
                                    </w:sdtContent>
                                  </w:sdt>
                                  <w:r w:rsidR="00A40F70">
                                    <w:rPr>
                                      <w:caps/>
                                      <w:color w:val="FFFFFF" w:themeColor="background1"/>
                                    </w:rPr>
                                    <w:t xml:space="preserve"> </w:t>
                                  </w:r>
                                </w:p>
                              </w:txbxContent>
                            </wps:txbx>
                            <wps:bodyPr rot="0" vert="horz" wrap="square" lIns="457200" tIns="182880" rIns="457200" bIns="457200" anchor="b" anchorCtr="0" upright="1">
                              <a:noAutofit/>
                            </wps:bodyPr>
                          </wps:wsp>
                          <wps:wsp>
                            <wps:cNvPr id="30" name="Text Box 122"/>
                            <wps:cNvSpPr txBox="1">
                              <a:spLocks noChangeArrowheads="1"/>
                            </wps:cNvSpPr>
                            <wps:spPr bwMode="auto">
                              <a:xfrm>
                                <a:off x="0" y="0"/>
                                <a:ext cx="68580" cy="73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olor w:val="595959" w:themeColor="text1" w:themeTint="A6"/>
                                      <w:sz w:val="108"/>
                                      <w:szCs w:val="108"/>
                                    </w:rPr>
                                    <w:alias w:val="Title"/>
                                    <w:tag w:val=""/>
                                    <w:id w:val="344394452"/>
                                    <w:dataBinding w:prefixMappings="xmlns:ns0='http://purl.org/dc/elements/1.1/' xmlns:ns1='http://schemas.openxmlformats.org/package/2006/metadata/core-properties' " w:xpath="/ns1:coreProperties[1]/ns0:title[1]" w:storeItemID="{6C3C8BC8-F283-45AE-878A-BAB7291924A1}"/>
                                    <w:text/>
                                  </w:sdtPr>
                                  <w:sdtEndPr/>
                                  <w:sdtContent>
                                    <w:p w:rsidR="00A40F70" w:rsidRDefault="00A40F7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1F497D" w:themeColor="text2"/>
                                      <w:sz w:val="36"/>
                                      <w:szCs w:val="36"/>
                                    </w:rPr>
                                    <w:alias w:val="Subtitle"/>
                                    <w:tag w:val=""/>
                                    <w:id w:val="344394453"/>
                                    <w:dataBinding w:prefixMappings="xmlns:ns0='http://purl.org/dc/elements/1.1/' xmlns:ns1='http://schemas.openxmlformats.org/package/2006/metadata/core-properties' " w:xpath="/ns1:coreProperties[1]/ns0:subject[1]" w:storeItemID="{6C3C8BC8-F283-45AE-878A-BAB7291924A1}"/>
                                    <w:text/>
                                  </w:sdtPr>
                                  <w:sdtEndPr/>
                                  <w:sdtContent>
                                    <w:p w:rsidR="00A40F70" w:rsidRDefault="00823473">
                                      <w:pPr>
                                        <w:pStyle w:val="NoSpacing"/>
                                        <w:spacing w:before="240"/>
                                        <w:rPr>
                                          <w:caps/>
                                          <w:color w:val="1F497D" w:themeColor="text2"/>
                                          <w:sz w:val="36"/>
                                          <w:szCs w:val="36"/>
                                        </w:rPr>
                                      </w:pPr>
                                      <w:r>
                                        <w:rPr>
                                          <w:caps/>
                                          <w:color w:val="1F497D" w:themeColor="text2"/>
                                          <w:sz w:val="36"/>
                                          <w:szCs w:val="36"/>
                                        </w:rPr>
                                        <w:t>Unit 69: Concept Art</w:t>
                                      </w:r>
                                    </w:p>
                                  </w:sdtContent>
                                </w:sdt>
                              </w:txbxContent>
                            </wps:txbx>
                            <wps:bodyPr rot="0" vert="horz" wrap="square" lIns="457200" tIns="457200" rIns="457200" bIns="45720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24.85pt;height:765.1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" fillcolor="#4f81bd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" fillcolor="#c0504d [3205]" stroked="f" strokeweight="1pt">
                      <v:textbox inset="36pt,14.4pt,36pt,36pt">
                        <w:txbxContent>
                          <w:sdt>
                            <w:sdtPr>
                              <w:rPr>
                                <w:color w:val="FFFFFF" w:themeColor="background1"/>
                                <w:sz w:val="32"/>
                                <w:szCs w:val="32"/>
                              </w:rPr>
                              <w:alias w:val="Author"/>
                              <w:tag w:val=""/>
                              <w:id w:val="344394449"/>
                              <w:dataBinding w:prefixMappings="xmlns:ns0='http://purl.org/dc/elements/1.1/' xmlns:ns1='http://schemas.openxmlformats.org/package/2006/metadata/core-properties' " w:xpath="/ns1:coreProperties[1]/ns0:creator[1]" w:storeItemID="{6C3C8BC8-F283-45AE-878A-BAB7291924A1}"/>
                              <w:text/>
                            </w:sdtPr>
                            <w:sdtEndPr/>
                            <w:sdtContent>
                              <w:p w:rsidR="00A40F70" w:rsidRDefault="00F96B19">
                                <w:pPr>
                                  <w:pStyle w:val="NoSpacing"/>
                                  <w:rPr>
                                    <w:color w:val="FFFFFF" w:themeColor="background1"/>
                                    <w:sz w:val="32"/>
                                    <w:szCs w:val="32"/>
                                  </w:rPr>
                                </w:pPr>
                                <w:r>
                                  <w:rPr>
                                    <w:color w:val="FFFFFF" w:themeColor="background1"/>
                                    <w:sz w:val="32"/>
                                    <w:szCs w:val="32"/>
                                  </w:rPr>
                                  <w:t>Joseph Rope</w:t>
                                </w:r>
                                <w:r w:rsidR="00AE6F1C">
                                  <w:rPr>
                                    <w:color w:val="FFFFFF" w:themeColor="background1"/>
                                    <w:sz w:val="32"/>
                                    <w:szCs w:val="32"/>
                                  </w:rPr>
                                  <w:t>r</w:t>
                                </w:r>
                              </w:p>
                            </w:sdtContent>
                          </w:sdt>
                          <w:p w:rsidR="00A40F70" w:rsidRDefault="009E79E6">
                            <w:pPr>
                              <w:pStyle w:val="NoSpacing"/>
                              <w:rPr>
                                <w:caps/>
                                <w:color w:val="FFFFFF" w:themeColor="background1"/>
                              </w:rPr>
                            </w:pPr>
                            <w:sdt>
                              <w:sdtPr>
                                <w:rPr>
                                  <w:caps/>
                                  <w:color w:val="FFFFFF" w:themeColor="background1"/>
                                </w:rPr>
                                <w:alias w:val="Company"/>
                                <w:tag w:val=""/>
                                <w:id w:val="344394450"/>
                                <w:dataBinding w:prefixMappings="xmlns:ns0='http://schemas.openxmlformats.org/officeDocument/2006/extended-properties' " w:xpath="/ns0:Properties[1]/ns0:Company[1]" w:storeItemID="{6668398D-A668-4E3E-A5EB-62B293D839F1}"/>
                                <w:text/>
                              </w:sdtPr>
                              <w:sdtEndPr/>
                              <w:sdtContent>
                                <w:r w:rsidR="00A40F70">
                                  <w:rPr>
                                    <w:caps/>
                                    <w:color w:val="FFFFFF" w:themeColor="background1"/>
                                    <w:lang w:val="en-GB"/>
                                  </w:rPr>
                                  <w:t>Salford City College</w:t>
                                </w:r>
                              </w:sdtContent>
                            </w:sdt>
                            <w:r w:rsidR="00A40F7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344394452"/>
                              <w:dataBinding w:prefixMappings="xmlns:ns0='http://purl.org/dc/elements/1.1/' xmlns:ns1='http://schemas.openxmlformats.org/package/2006/metadata/core-properties' " w:xpath="/ns1:coreProperties[1]/ns0:title[1]" w:storeItemID="{6C3C8BC8-F283-45AE-878A-BAB7291924A1}"/>
                              <w:text/>
                            </w:sdtPr>
                            <w:sdtEndPr/>
                            <w:sdtContent>
                              <w:p w:rsidR="00A40F70" w:rsidRDefault="00A40F7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1F497D" w:themeColor="text2"/>
                                <w:sz w:val="36"/>
                                <w:szCs w:val="36"/>
                              </w:rPr>
                              <w:alias w:val="Subtitle"/>
                              <w:tag w:val=""/>
                              <w:id w:val="344394453"/>
                              <w:dataBinding w:prefixMappings="xmlns:ns0='http://purl.org/dc/elements/1.1/' xmlns:ns1='http://schemas.openxmlformats.org/package/2006/metadata/core-properties' " w:xpath="/ns1:coreProperties[1]/ns0:subject[1]" w:storeItemID="{6C3C8BC8-F283-45AE-878A-BAB7291924A1}"/>
                              <w:text/>
                            </w:sdtPr>
                            <w:sdtEndPr/>
                            <w:sdtContent>
                              <w:p w:rsidR="00A40F70" w:rsidRDefault="00823473">
                                <w:pPr>
                                  <w:pStyle w:val="NoSpacing"/>
                                  <w:spacing w:before="240"/>
                                  <w:rPr>
                                    <w:caps/>
                                    <w:color w:val="1F497D" w:themeColor="text2"/>
                                    <w:sz w:val="36"/>
                                    <w:szCs w:val="36"/>
                                  </w:rPr>
                                </w:pPr>
                                <w:r>
                                  <w:rPr>
                                    <w:caps/>
                                    <w:color w:val="1F497D" w:themeColor="text2"/>
                                    <w:sz w:val="36"/>
                                    <w:szCs w:val="36"/>
                                  </w:rPr>
                                  <w:t>Unit 69: Concept Art</w:t>
                                </w:r>
                              </w:p>
                            </w:sdtContent>
                          </w:sdt>
                        </w:txbxContent>
                      </v:textbox>
                    </v:shape>
                    <w10:wrap anchorx="page" anchory="page"/>
                  </v:group>
                </w:pict>
              </mc:Fallback>
            </mc:AlternateContent>
          </w:r>
        </w:p>
        <w:p w:rsidR="00243C24" w:rsidRDefault="00243C24">
          <w:r>
            <w:br w:type="page"/>
          </w:r>
        </w:p>
        <w:p w:rsidR="00823473" w:rsidRPr="00750A32" w:rsidRDefault="00745EB3" w:rsidP="00750A32">
          <w:pPr>
            <w:pStyle w:val="Title"/>
            <w:rPr>
              <w:sz w:val="52"/>
            </w:rPr>
          </w:pPr>
          <w:r w:rsidRPr="00745EB3">
            <w:rPr>
              <w:sz w:val="52"/>
            </w:rPr>
            <w:lastRenderedPageBreak/>
            <w:t xml:space="preserve">Unit </w:t>
          </w:r>
          <w:r w:rsidR="00A0230C">
            <w:rPr>
              <w:sz w:val="52"/>
            </w:rPr>
            <w:t xml:space="preserve">69 – Concept Art for Computer Games </w:t>
          </w:r>
        </w:p>
        <w:p w:rsidR="00823473" w:rsidRDefault="00823473" w:rsidP="00750A32">
          <w:pPr>
            <w:pStyle w:val="Heading1"/>
          </w:pPr>
          <w:r w:rsidRPr="00823473">
            <w:t>Concept</w:t>
          </w:r>
          <w:r>
            <w:t xml:space="preserve"> Art</w:t>
          </w:r>
        </w:p>
        <w:p w:rsidR="00823473" w:rsidRDefault="00823473" w:rsidP="00823473">
          <w:pPr>
            <w:pStyle w:val="NormalWeb"/>
            <w:spacing w:before="0" w:beforeAutospacing="0" w:after="160" w:afterAutospacing="0"/>
          </w:pPr>
          <w:r>
            <w:rPr>
              <w:noProof/>
            </w:rPr>
            <w:drawing>
              <wp:anchor distT="0" distB="0" distL="114300" distR="114300" simplePos="0" relativeHeight="251657728" behindDoc="1" locked="0" layoutInCell="1" allowOverlap="1" wp14:anchorId="7CBF98C1" wp14:editId="5D542C42">
                <wp:simplePos x="0" y="0"/>
                <wp:positionH relativeFrom="margin">
                  <wp:posOffset>2743200</wp:posOffset>
                </wp:positionH>
                <wp:positionV relativeFrom="paragraph">
                  <wp:posOffset>585470</wp:posOffset>
                </wp:positionV>
                <wp:extent cx="2990850" cy="2069668"/>
                <wp:effectExtent l="0" t="0" r="0" b="6985"/>
                <wp:wrapTight wrapText="bothSides">
                  <wp:wrapPolygon edited="0">
                    <wp:start x="0" y="0"/>
                    <wp:lineTo x="0" y="21474"/>
                    <wp:lineTo x="21462" y="21474"/>
                    <wp:lineTo x="21462" y="0"/>
                    <wp:lineTo x="0" y="0"/>
                  </wp:wrapPolygon>
                </wp:wrapTight>
                <wp:docPr id="1" name="Picture 1" descr="Image result for concept art zeld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cept art zel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0850" cy="2069668"/>
                        </a:xfrm>
                        <a:prstGeom prst="rect">
                          <a:avLst/>
                        </a:prstGeom>
                        <a:noFill/>
                        <a:ln>
                          <a:noFill/>
                        </a:ln>
                      </pic:spPr>
                    </pic:pic>
                  </a:graphicData>
                </a:graphic>
              </wp:anchor>
            </w:drawing>
          </w:r>
          <w:r>
            <w:rPr>
              <w:rFonts w:ascii="Calibri" w:hAnsi="Calibri" w:cs="Calibri"/>
              <w:color w:val="000000"/>
              <w:sz w:val="22"/>
              <w:szCs w:val="22"/>
            </w:rPr>
            <w:t>Concept art is used in pre-production to show ideas and in games design, it is mainly used to show the developers preliminary ideas for characters and enemies in the form of drawing. Concept art is also used in films, animation and well everything which contains drawings such as architecture. Concept art is just illustrations that convey an idea, mood, character, colour scheme and or the overall style of the game. Concept art starts off as rough sketches and with time they are revisited and perfected/optimised and left as final ideas and are usually released to the public.</w:t>
          </w:r>
          <w:r w:rsidRPr="00823473">
            <w:rPr>
              <w:noProof/>
            </w:rPr>
            <w:t xml:space="preserve"> </w:t>
          </w:r>
        </w:p>
        <w:p w:rsidR="00750A32" w:rsidRDefault="00823473" w:rsidP="00823473">
          <w:pPr>
            <w:pStyle w:val="NormalWeb"/>
            <w:spacing w:before="0" w:beforeAutospacing="0" w:after="160" w:afterAutospacing="0"/>
            <w:rPr>
              <w:rFonts w:ascii="Calibri" w:hAnsi="Calibri" w:cs="Calibri"/>
              <w:color w:val="000000"/>
              <w:sz w:val="22"/>
              <w:szCs w:val="22"/>
              <w:shd w:val="clear" w:color="auto" w:fill="FFFFFF"/>
            </w:rPr>
          </w:pPr>
          <w:r>
            <w:rPr>
              <w:rFonts w:ascii="Calibri" w:hAnsi="Calibri" w:cs="Calibri"/>
              <w:color w:val="000000"/>
              <w:sz w:val="22"/>
              <w:szCs w:val="22"/>
            </w:rPr>
            <w:t xml:space="preserve">As you can see this picture shows the early stages of concept art and the final design for the character Link in </w:t>
          </w:r>
          <w:r>
            <w:rPr>
              <w:rFonts w:ascii="Calibri" w:hAnsi="Calibri" w:cs="Calibri"/>
              <w:color w:val="000000"/>
              <w:sz w:val="22"/>
              <w:szCs w:val="22"/>
              <w:shd w:val="clear" w:color="auto" w:fill="FFFFFF"/>
            </w:rPr>
            <w:t>The Legend of Zelda: Twilight Princess. From the concept art, I can see that the colour scheme for the game will be quite dreary and dark through the use of dark green and brown used for Link’s clothing compared to his usual bright and colourful attire. This colour scheme will give off a gloomy atmosphere in the game making the game feel more realistic and grounded, setting the tone and the mood for the game instantly that this game in the series will not be as childish and carefree as the others.</w:t>
          </w:r>
        </w:p>
        <w:p w:rsidR="00F73C90" w:rsidRDefault="00F73C90" w:rsidP="00750A32">
          <w:pPr>
            <w:pStyle w:val="Heading1"/>
            <w:rPr>
              <w:shd w:val="clear" w:color="auto" w:fill="FFFFFF"/>
            </w:rPr>
          </w:pPr>
          <w:r>
            <w:rPr>
              <w:shd w:val="clear" w:color="auto" w:fill="FFFFFF"/>
            </w:rPr>
            <w:t>Visual Elements</w:t>
          </w:r>
        </w:p>
        <w:p w:rsidR="00750A32" w:rsidRPr="00F73C90" w:rsidRDefault="00750A32" w:rsidP="00750A32">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The first stage in concept art is to start making different prototypes of the same idea but with little tweaks in every drawing until the artist is content and happy with the overall design and look of the artwork. The more variants an environment, character or weapon has during the concept art stage of development the more options the developers will have to choose from for the final design. The final design should fit the brief given by the developers stating what the look and feel of the art should be. The artwork should also resolve around the theme of the game chosen by the developers so that you don't get artwork for a goory horror game when the developers wanted to make a children's game.</w:t>
          </w:r>
        </w:p>
        <w:p w:rsidR="00750A32" w:rsidRPr="00F73C90" w:rsidRDefault="00750A32" w:rsidP="00750A32">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An example of game concept art which demonstrates visual elements being changed throughout the same artwork is with the game The Last </w:t>
          </w:r>
          <w:r w:rsidR="006D330B" w:rsidRPr="00F73C90">
            <w:rPr>
              <w:rFonts w:ascii="Calibri" w:hAnsi="Calibri" w:cs="Calibri"/>
              <w:color w:val="000000"/>
              <w:sz w:val="22"/>
              <w:szCs w:val="22"/>
              <w:shd w:val="clear" w:color="auto" w:fill="FFFFFF"/>
            </w:rPr>
            <w:t>of</w:t>
          </w:r>
          <w:r w:rsidRPr="00F73C90">
            <w:rPr>
              <w:rFonts w:ascii="Calibri" w:hAnsi="Calibri" w:cs="Calibri"/>
              <w:color w:val="000000"/>
              <w:sz w:val="22"/>
              <w:szCs w:val="22"/>
              <w:shd w:val="clear" w:color="auto" w:fill="FFFFFF"/>
            </w:rPr>
            <w:t xml:space="preserve"> Us. As you can see both images contain the same background and subject. In the first image the player is staring at a </w:t>
          </w:r>
          <w:r w:rsidR="006D330B" w:rsidRPr="00F73C90">
            <w:rPr>
              <w:rFonts w:ascii="Calibri" w:hAnsi="Calibri" w:cs="Calibri"/>
              <w:color w:val="000000"/>
              <w:sz w:val="22"/>
              <w:szCs w:val="22"/>
              <w:shd w:val="clear" w:color="auto" w:fill="FFFFFF"/>
            </w:rPr>
            <w:t>war-torn</w:t>
          </w:r>
          <w:r w:rsidRPr="00F73C90">
            <w:rPr>
              <w:rFonts w:ascii="Calibri" w:hAnsi="Calibri" w:cs="Calibri"/>
              <w:color w:val="000000"/>
              <w:sz w:val="22"/>
              <w:szCs w:val="22"/>
              <w:shd w:val="clear" w:color="auto" w:fill="FFFFFF"/>
            </w:rPr>
            <w:t xml:space="preserve"> building with panels scattered around and broken plywood being used as a bridge to travel to the second floor reverting back to primitive technology reflecting the infected people going back to their ancient instincts and maliciously attacking anyone who comes near them. </w:t>
          </w:r>
          <w:r w:rsidR="006D330B" w:rsidRPr="00F73C90">
            <w:rPr>
              <w:rFonts w:ascii="Calibri" w:hAnsi="Calibri" w:cs="Calibri"/>
              <w:color w:val="000000"/>
              <w:sz w:val="22"/>
              <w:szCs w:val="22"/>
              <w:shd w:val="clear" w:color="auto" w:fill="FFFFFF"/>
            </w:rPr>
            <w:t>However,</w:t>
          </w:r>
          <w:r w:rsidRPr="00F73C90">
            <w:rPr>
              <w:rFonts w:ascii="Calibri" w:hAnsi="Calibri" w:cs="Calibri"/>
              <w:color w:val="000000"/>
              <w:sz w:val="22"/>
              <w:szCs w:val="22"/>
              <w:shd w:val="clear" w:color="auto" w:fill="FFFFFF"/>
            </w:rPr>
            <w:t xml:space="preserve"> this upsetting tone and feel from the first image is </w:t>
          </w:r>
          <w:r>
            <w:rPr>
              <w:rFonts w:ascii="Calibri" w:hAnsi="Calibri" w:cs="Calibri"/>
              <w:color w:val="000000"/>
              <w:sz w:val="22"/>
              <w:szCs w:val="22"/>
              <w:shd w:val="clear" w:color="auto" w:fill="FFFFFF"/>
            </w:rPr>
            <w:t>uplifted</w:t>
          </w:r>
          <w:r w:rsidRPr="00F73C90">
            <w:rPr>
              <w:rFonts w:ascii="Calibri" w:hAnsi="Calibri" w:cs="Calibri"/>
              <w:color w:val="000000"/>
              <w:sz w:val="22"/>
              <w:szCs w:val="22"/>
              <w:shd w:val="clear" w:color="auto" w:fill="FFFFFF"/>
            </w:rPr>
            <w:t xml:space="preserve"> </w:t>
          </w:r>
          <w:r>
            <w:rPr>
              <w:rFonts w:ascii="Calibri" w:hAnsi="Calibri" w:cs="Calibri"/>
              <w:color w:val="000000"/>
              <w:sz w:val="22"/>
              <w:szCs w:val="22"/>
              <w:shd w:val="clear" w:color="auto" w:fill="FFFFFF"/>
            </w:rPr>
            <w:t>w</w:t>
          </w:r>
          <w:r w:rsidRPr="00F73C90">
            <w:rPr>
              <w:rFonts w:ascii="Calibri" w:hAnsi="Calibri" w:cs="Calibri"/>
              <w:color w:val="000000"/>
              <w:sz w:val="22"/>
              <w:szCs w:val="22"/>
              <w:shd w:val="clear" w:color="auto" w:fill="FFFFFF"/>
            </w:rPr>
            <w:t>ith the second images addition of plant life to make it look like nature is taking over the building this making the player/viewer have hope for the future of the characters as there is still life growing throughout the world. This is also reflected upon the light coming from the torch when hitting the plant life creates a warmer colour making the player/viewer feel more comfortable relieving the tension from the situation the main characters are in which is an apocalyptic world over in with zombies.</w:t>
          </w:r>
        </w:p>
        <w:p w:rsidR="00750A32" w:rsidRDefault="00750A32"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lastRenderedPageBreak/>
            <w:t xml:space="preserve">An advantage of making multiple prototypes of the </w:t>
          </w:r>
          <w:r w:rsidR="006D330B" w:rsidRPr="00F73C90">
            <w:rPr>
              <w:rFonts w:ascii="Calibri" w:hAnsi="Calibri" w:cs="Calibri"/>
              <w:color w:val="000000"/>
              <w:sz w:val="22"/>
              <w:szCs w:val="22"/>
              <w:shd w:val="clear" w:color="auto" w:fill="FFFFFF"/>
            </w:rPr>
            <w:t>game’s</w:t>
          </w:r>
          <w:r w:rsidRPr="00F73C90">
            <w:rPr>
              <w:rFonts w:ascii="Calibri" w:hAnsi="Calibri" w:cs="Calibri"/>
              <w:color w:val="000000"/>
              <w:sz w:val="22"/>
              <w:szCs w:val="22"/>
              <w:shd w:val="clear" w:color="auto" w:fill="FFFFFF"/>
            </w:rPr>
            <w:t xml:space="preserve"> art is that by the end of the prototyping stage the artist will have many different ideas to choose from for the final version. Whereas if the artist made less concepts they would struggle to decide the final design as they wouldn't have many options to work with. The disadvantage of making multiple concepts is that the artist could not really know what to do to improve the drawing and may end up adding useless additions that don't make the cut and just waste time and decrease productivity.</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drawing>
              <wp:inline distT="0" distB="0" distL="0" distR="0">
                <wp:extent cx="5358342" cy="3162300"/>
                <wp:effectExtent l="0" t="0" r="0" b="0"/>
                <wp:docPr id="767439373" name="Picture 767439373" descr="https://lh3.googleusercontent.com/XFL-WePw3zMnd8nEIc_MpEmUzoxFYkWLfFcDLhY4YZZ7xUIR-yCSfOQJsaFAjcNOp71S4Oyg9eXMpnbO-VG8eiEE6GjDab6lDac9bJiFOgk6pWw8r2VTsA60gvmOBEWg5-p0O9V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9373" name="Picture 767439373" descr="https://lh3.googleusercontent.com/XFL-WePw3zMnd8nEIc_MpEmUzoxFYkWLfFcDLhY4YZZ7xUIR-yCSfOQJsaFAjcNOp71S4Oyg9eXMpnbO-VG8eiEE6GjDab6lDac9bJiFOgk6pWw8r2VTsA60gvmOBEWg5-p0O9V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5409" cy="3172372"/>
                        </a:xfrm>
                        <a:prstGeom prst="rect">
                          <a:avLst/>
                        </a:prstGeom>
                        <a:noFill/>
                        <a:ln>
                          <a:noFill/>
                        </a:ln>
                      </pic:spPr>
                    </pic:pic>
                  </a:graphicData>
                </a:graphic>
              </wp:inline>
            </w:drawing>
          </w:r>
          <w:r w:rsidR="00F73C90" w:rsidRPr="00F73C90">
            <w:rPr>
              <w:rFonts w:ascii="Calibri" w:hAnsi="Calibri" w:cs="Calibri"/>
              <w:color w:val="000000"/>
              <w:sz w:val="22"/>
              <w:szCs w:val="22"/>
              <w:shd w:val="clear" w:color="auto" w:fill="FFFFFF"/>
            </w:rPr>
            <w:drawing>
              <wp:inline distT="0" distB="0" distL="0" distR="0" wp14:anchorId="2E9FDA2B" wp14:editId="45816243">
                <wp:extent cx="5358130" cy="3169351"/>
                <wp:effectExtent l="0" t="0" r="0" b="0"/>
                <wp:docPr id="767439374" name="Picture 767439374" descr="https://lh6.googleusercontent.com/_OBwS1XlbAaGKqJ5kzP7jjcReMtcc2IHvgFZCbBcbfugMmv1aTR7W9l30J9wsaz8bbTPwUlnXiArV3vtWidUljQzylfsyuBqx7dkwpz8ubLEytiFZAc3vSnI03L0IOePKLrLP98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9374" name="Picture 767439374" descr="https://lh6.googleusercontent.com/_OBwS1XlbAaGKqJ5kzP7jjcReMtcc2IHvgFZCbBcbfugMmv1aTR7W9l30J9wsaz8bbTPwUlnXiArV3vtWidUljQzylfsyuBqx7dkwpz8ubLEytiFZAc3vSnI03L0IOePKLrLP98N">
                          <a:hlinkClick r:id="rId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7523" cy="3180822"/>
                        </a:xfrm>
                        <a:prstGeom prst="rect">
                          <a:avLst/>
                        </a:prstGeom>
                        <a:noFill/>
                        <a:ln>
                          <a:noFill/>
                        </a:ln>
                      </pic:spPr>
                    </pic:pic>
                  </a:graphicData>
                </a:graphic>
              </wp:inline>
            </w:drawing>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p>
        <w:p w:rsidR="005F3FD9" w:rsidRPr="00F73C90" w:rsidRDefault="005F3FD9" w:rsidP="00750A32">
          <w:pPr>
            <w:pStyle w:val="Heading1"/>
            <w:rPr>
              <w:shd w:val="clear" w:color="auto" w:fill="FFFFFF"/>
            </w:rPr>
          </w:pPr>
          <w:r w:rsidRPr="00F73C90">
            <w:rPr>
              <w:shd w:val="clear" w:color="auto" w:fill="FFFFFF"/>
            </w:rPr>
            <w:t>Style</w:t>
          </w:r>
        </w:p>
        <w:p w:rsidR="000C42A1"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A games art style is decided at the beginning of the project and will be abided by throughout the rest of the project. There are many different art styles that have been developed and adapted throughout the years. Some examples of these unique art styles are exaggeration, realism and </w:t>
          </w:r>
          <w:r w:rsidRPr="00F73C90">
            <w:rPr>
              <w:rFonts w:ascii="Calibri" w:hAnsi="Calibri" w:cs="Calibri"/>
              <w:color w:val="000000"/>
              <w:sz w:val="22"/>
              <w:szCs w:val="22"/>
              <w:shd w:val="clear" w:color="auto" w:fill="FFFFFF"/>
            </w:rPr>
            <w:lastRenderedPageBreak/>
            <w:t xml:space="preserve">cartoon. The exaggeration art style is when an artist will embellish important or easily identifiable features on the character such as enlarging the head or eyes so that they will stand out more on paper. The exaggeration art style can be used for comedy for example with a character having a big head and a really small body the </w:t>
          </w:r>
          <w:r w:rsidR="006D330B" w:rsidRPr="00F73C90">
            <w:rPr>
              <w:rFonts w:ascii="Calibri" w:hAnsi="Calibri" w:cs="Calibri"/>
              <w:color w:val="000000"/>
              <w:sz w:val="22"/>
              <w:szCs w:val="22"/>
              <w:shd w:val="clear" w:color="auto" w:fill="FFFFFF"/>
            </w:rPr>
            <w:t>mis proportions</w:t>
          </w:r>
          <w:r w:rsidRPr="00F73C90">
            <w:rPr>
              <w:rFonts w:ascii="Calibri" w:hAnsi="Calibri" w:cs="Calibri"/>
              <w:color w:val="000000"/>
              <w:sz w:val="22"/>
              <w:szCs w:val="22"/>
              <w:shd w:val="clear" w:color="auto" w:fill="FFFFFF"/>
            </w:rPr>
            <w:t xml:space="preserve"> add humour. The art style can also be used to have characters show more emotion with drawing enlarged eyes the viewer can become more attached to the character as the big eyes make the character seem </w:t>
          </w:r>
          <w:r w:rsidR="006D330B" w:rsidRPr="00F73C90">
            <w:rPr>
              <w:rFonts w:ascii="Calibri" w:hAnsi="Calibri" w:cs="Calibri"/>
              <w:color w:val="000000"/>
              <w:sz w:val="22"/>
              <w:szCs w:val="22"/>
              <w:shd w:val="clear" w:color="auto" w:fill="FFFFFF"/>
            </w:rPr>
            <w:t>friendlier and more open</w:t>
          </w:r>
          <w:r w:rsidRPr="00F73C90">
            <w:rPr>
              <w:rFonts w:ascii="Calibri" w:hAnsi="Calibri" w:cs="Calibri"/>
              <w:color w:val="000000"/>
              <w:sz w:val="22"/>
              <w:szCs w:val="22"/>
              <w:shd w:val="clear" w:color="auto" w:fill="FFFFFF"/>
            </w:rPr>
            <w:t>. Realism is used by artists to make very realistic drawings almost looking photographic. This art style is widely used in modern game concept art as more and more games are aiming for realism so the concept art must be realistic too. The cartoon art style allows for creative freedom making it a popular art style for beginners. The initial art style of concept artwork is important as it usually will not change throughout the project and will most likely be the final art style.</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The Borderlands games have a unique art style that looks comic book esc with the thick black outline around the character emphasizing the tone and shape of the character. The exaggeration of the characters muscles makes him look </w:t>
          </w:r>
          <w:r w:rsidR="006D330B" w:rsidRPr="00F73C90">
            <w:rPr>
              <w:rFonts w:ascii="Calibri" w:hAnsi="Calibri" w:cs="Calibri"/>
              <w:color w:val="000000"/>
              <w:sz w:val="22"/>
              <w:szCs w:val="22"/>
              <w:shd w:val="clear" w:color="auto" w:fill="FFFFFF"/>
            </w:rPr>
            <w:t>more unique and stronger</w:t>
          </w:r>
          <w:r w:rsidRPr="00F73C90">
            <w:rPr>
              <w:rFonts w:ascii="Calibri" w:hAnsi="Calibri" w:cs="Calibri"/>
              <w:color w:val="000000"/>
              <w:sz w:val="22"/>
              <w:szCs w:val="22"/>
              <w:shd w:val="clear" w:color="auto" w:fill="FFFFFF"/>
            </w:rPr>
            <w:t xml:space="preserve">. The cel-shaded style also provides great colour depth on the character to make the antagonist seem </w:t>
          </w:r>
          <w:r w:rsidR="006D330B" w:rsidRPr="00F73C90">
            <w:rPr>
              <w:rFonts w:ascii="Calibri" w:hAnsi="Calibri" w:cs="Calibri"/>
              <w:color w:val="000000"/>
              <w:sz w:val="22"/>
              <w:szCs w:val="22"/>
              <w:shd w:val="clear" w:color="auto" w:fill="FFFFFF"/>
            </w:rPr>
            <w:t>grittier and fiercer</w:t>
          </w:r>
          <w:r w:rsidRPr="00F73C90">
            <w:rPr>
              <w:rFonts w:ascii="Calibri" w:hAnsi="Calibri" w:cs="Calibri"/>
              <w:color w:val="000000"/>
              <w:sz w:val="22"/>
              <w:szCs w:val="22"/>
              <w:shd w:val="clear" w:color="auto" w:fill="FFFFFF"/>
            </w:rPr>
            <w:t xml:space="preserve"> like he has been scavenging for decades making him more rugged and evil.</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Having a set art style early on in a games development will save time resulting in an increase of productivity as artists will have a clear style to follow for all of the game's assets and will not get confused on how something should look. Although having a set art style is good at the beginning of a project it also stops new ideas around the art style being implemented.</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drawing>
              <wp:inline distT="0" distB="0" distL="0" distR="0">
                <wp:extent cx="5943600" cy="3124200"/>
                <wp:effectExtent l="0" t="0" r="0" b="0"/>
                <wp:docPr id="26" name="Picture 26" descr="https://lh3.googleusercontent.com/_B6nZIn3CE_diSWV0ApVeJFTaE4pKbhwaEnC4zG-RHxW--6NVOkkdXzzaOMLXI2MiLfa2cSXxuM2VEB4-CD3nxsKPPGhEzBgdElA7oRUZCwrKdUR4w0iHrl_HUs4wk36PjLDXhny">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lh3.googleusercontent.com/_B6nZIn3CE_diSWV0ApVeJFTaE4pKbhwaEnC4zG-RHxW--6NVOkkdXzzaOMLXI2MiLfa2cSXxuM2VEB4-CD3nxsKPPGhEzBgdElA7oRUZCwrKdUR4w0iHrl_HUs4wk36PjLDXhny">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p>
        <w:p w:rsidR="005F3FD9" w:rsidRPr="00F73C90" w:rsidRDefault="005F3FD9" w:rsidP="000C42A1">
          <w:pPr>
            <w:pStyle w:val="Heading1"/>
            <w:rPr>
              <w:shd w:val="clear" w:color="auto" w:fill="FFFFFF"/>
            </w:rPr>
          </w:pPr>
          <w:r w:rsidRPr="00F73C90">
            <w:rPr>
              <w:shd w:val="clear" w:color="auto" w:fill="FFFFFF"/>
            </w:rPr>
            <w:t>Mood/Feel</w:t>
          </w:r>
        </w:p>
        <w:p w:rsidR="00DD0A6D"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Concept artists control how the overall mood or feel of the artwork will be which will then later be made into the game portraying the same mood and feel. If a concept artist for a realistic game wanted to show misery and loss they would make all of the items in the game look battle scarred by </w:t>
          </w:r>
          <w:r w:rsidRPr="00F73C90">
            <w:rPr>
              <w:rFonts w:ascii="Calibri" w:hAnsi="Calibri" w:cs="Calibri"/>
              <w:color w:val="000000"/>
              <w:sz w:val="22"/>
              <w:szCs w:val="22"/>
              <w:shd w:val="clear" w:color="auto" w:fill="FFFFFF"/>
            </w:rPr>
            <w:lastRenderedPageBreak/>
            <w:t xml:space="preserve">adding dirt, grime and scratches making the viewer/player think that this world and the characters within it have gone through great trauma to have all of their belongings be worse for wear. With the addition of rust and dents to the items you can portray that the scavenging has been going on for a long time. To make a games mood seem </w:t>
          </w:r>
          <w:r w:rsidR="006D330B" w:rsidRPr="00F73C90">
            <w:rPr>
              <w:rFonts w:ascii="Calibri" w:hAnsi="Calibri" w:cs="Calibri"/>
              <w:color w:val="000000"/>
              <w:sz w:val="22"/>
              <w:szCs w:val="22"/>
              <w:shd w:val="clear" w:color="auto" w:fill="FFFFFF"/>
            </w:rPr>
            <w:t>happier</w:t>
          </w:r>
          <w:r w:rsidRPr="00F73C90">
            <w:rPr>
              <w:rFonts w:ascii="Calibri" w:hAnsi="Calibri" w:cs="Calibri"/>
              <w:color w:val="000000"/>
              <w:sz w:val="22"/>
              <w:szCs w:val="22"/>
              <w:shd w:val="clear" w:color="auto" w:fill="FFFFFF"/>
            </w:rPr>
            <w:t xml:space="preserve"> an artist would use bright and vibrant colours.</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We Happy Few is a game all about mood and about how you shouldn't judge something on first look. As if you take a glance at the concept art work for We Happy Few you'll think that the games mood is happy with the vibrant colours and smiling faces but on inspection you realise that the characters are merely wearing masks that force them to smile and underneath they are depressed. You also notice that there is blood and dead bodies around the happy few that the characters are oblivious too which gives off ominous tones of psychological trauma.</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The advantages of having concept art that shows mood and makes the viewer feel the emotions that the artist wants, is that it will shape the game throughout the rest of the project as the developers will constantly be feeling the same emotions when looking at the concepts. A disadvantage to this is that it could change the game and make it progress in the wrong direction away from the original </w:t>
          </w:r>
          <w:r w:rsidR="006D330B" w:rsidRPr="00F73C90">
            <w:rPr>
              <w:rFonts w:ascii="Calibri" w:hAnsi="Calibri" w:cs="Calibri"/>
              <w:color w:val="000000"/>
              <w:sz w:val="22"/>
              <w:szCs w:val="22"/>
              <w:shd w:val="clear" w:color="auto" w:fill="FFFFFF"/>
            </w:rPr>
            <w:t>creator’s</w:t>
          </w:r>
          <w:r w:rsidRPr="00F73C90">
            <w:rPr>
              <w:rFonts w:ascii="Calibri" w:hAnsi="Calibri" w:cs="Calibri"/>
              <w:color w:val="000000"/>
              <w:sz w:val="22"/>
              <w:szCs w:val="22"/>
              <w:shd w:val="clear" w:color="auto" w:fill="FFFFFF"/>
            </w:rPr>
            <w:t xml:space="preserve"> vision.</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drawing>
              <wp:inline distT="0" distB="0" distL="0" distR="0">
                <wp:extent cx="3814445" cy="2247798"/>
                <wp:effectExtent l="0" t="0" r="0" b="635"/>
                <wp:docPr id="25" name="Picture 25" descr="https://lh3.googleusercontent.com/w1sX1u10hyBT7aWu6DLBEcP8dPKKQ-5MVGnD-XvsgvAIkvv1rzy31TEiq2GxaBgmmC-RcgguHgAMBwp2XqSsSY6rijdfNqmPEcStd1W5-92YftvG-3KTlJ971E7aFckXYfDjvzV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lh3.googleusercontent.com/w1sX1u10hyBT7aWu6DLBEcP8dPKKQ-5MVGnD-XvsgvAIkvv1rzy31TEiq2GxaBgmmC-RcgguHgAMBwp2XqSsSY6rijdfNqmPEcStd1W5-92YftvG-3KTlJ971E7aFckXYfDjvzV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1338" cy="2263646"/>
                        </a:xfrm>
                        <a:prstGeom prst="rect">
                          <a:avLst/>
                        </a:prstGeom>
                        <a:noFill/>
                        <a:ln>
                          <a:noFill/>
                        </a:ln>
                      </pic:spPr>
                    </pic:pic>
                  </a:graphicData>
                </a:graphic>
              </wp:inline>
            </w:drawing>
          </w:r>
          <w:r w:rsidRPr="00F73C90">
            <w:rPr>
              <w:rFonts w:ascii="Calibri" w:hAnsi="Calibri" w:cs="Calibri"/>
              <w:color w:val="000000"/>
              <w:sz w:val="22"/>
              <w:szCs w:val="22"/>
              <w:shd w:val="clear" w:color="auto" w:fill="FFFFFF"/>
            </w:rPr>
            <w:drawing>
              <wp:inline distT="0" distB="0" distL="0" distR="0">
                <wp:extent cx="1869880" cy="2257708"/>
                <wp:effectExtent l="0" t="0" r="0" b="0"/>
                <wp:docPr id="24" name="Picture 24" descr="https://lh5.googleusercontent.com/o2XVJq382nlRdeC97q0n9zX3GiRYud3x0b_kTkbcTboF58KlvPoSVmPIiXYba4w_PTjUsso5bi9oNNsOINhirGsHsoOTmN6ZVJfDURv57PL6bezpVuyxo1cwts5hpa3geA-uV1_v">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lh5.googleusercontent.com/o2XVJq382nlRdeC97q0n9zX3GiRYud3x0b_kTkbcTboF58KlvPoSVmPIiXYba4w_PTjUsso5bi9oNNsOINhirGsHsoOTmN6ZVJfDURv57PL6bezpVuyxo1cwts5hpa3geA-uV1_v">
                          <a:hlinkClick r:id="rId14"/>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0815" cy="2282985"/>
                        </a:xfrm>
                        <a:prstGeom prst="rect">
                          <a:avLst/>
                        </a:prstGeom>
                        <a:noFill/>
                        <a:ln>
                          <a:noFill/>
                        </a:ln>
                      </pic:spPr>
                    </pic:pic>
                  </a:graphicData>
                </a:graphic>
              </wp:inline>
            </w:drawing>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lastRenderedPageBreak/>
            <w:drawing>
              <wp:inline distT="0" distB="0" distL="0" distR="0">
                <wp:extent cx="3590925" cy="4905375"/>
                <wp:effectExtent l="0" t="0" r="9525" b="9525"/>
                <wp:docPr id="23" name="Picture 23" descr="https://lh6.googleusercontent.com/6FeU2JOXUTR1DBVsBf4Yyu-ZT3JULCXxnoiDPecVVDvanquvRIeyLUnOGkZrChabW_l-yA_bSoTInAe8NWHSU8nmOQGFN202B_uo-taHmXS1PfcPNA20PLXDQd4iB6J4HKsZqkMh">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lh6.googleusercontent.com/6FeU2JOXUTR1DBVsBf4Yyu-ZT3JULCXxnoiDPecVVDvanquvRIeyLUnOGkZrChabW_l-yA_bSoTInAe8NWHSU8nmOQGFN202B_uo-taHmXS1PfcPNA20PLXDQd4iB6J4HKsZqkMh">
                          <a:hlinkClick r:id="rId14"/>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0925" cy="4905375"/>
                        </a:xfrm>
                        <a:prstGeom prst="rect">
                          <a:avLst/>
                        </a:prstGeom>
                        <a:noFill/>
                        <a:ln>
                          <a:noFill/>
                        </a:ln>
                      </pic:spPr>
                    </pic:pic>
                  </a:graphicData>
                </a:graphic>
              </wp:inline>
            </w:drawing>
          </w:r>
        </w:p>
        <w:p w:rsidR="00DD0A6D" w:rsidRPr="00F73C90" w:rsidRDefault="005F3FD9" w:rsidP="00750A32">
          <w:pPr>
            <w:pStyle w:val="Heading1"/>
            <w:rPr>
              <w:shd w:val="clear" w:color="auto" w:fill="FFFFFF"/>
            </w:rPr>
          </w:pPr>
          <w:r w:rsidRPr="00F73C90">
            <w:rPr>
              <w:shd w:val="clear" w:color="auto" w:fill="FFFFFF"/>
            </w:rPr>
            <w:t>Colour Schemes:</w:t>
          </w:r>
        </w:p>
        <w:p w:rsidR="005F3FD9" w:rsidRPr="00F73C90" w:rsidRDefault="005F3FD9" w:rsidP="00F73C90">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Colour schemes are an important aspect of concept art and games development as it can </w:t>
          </w:r>
          <w:r w:rsidR="006D330B" w:rsidRPr="00F73C90">
            <w:rPr>
              <w:rFonts w:ascii="Calibri" w:hAnsi="Calibri" w:cs="Calibri"/>
              <w:color w:val="000000"/>
              <w:sz w:val="22"/>
              <w:szCs w:val="22"/>
              <w:shd w:val="clear" w:color="auto" w:fill="FFFFFF"/>
            </w:rPr>
            <w:t>severely</w:t>
          </w:r>
          <w:r w:rsidRPr="00F73C90">
            <w:rPr>
              <w:rFonts w:ascii="Calibri" w:hAnsi="Calibri" w:cs="Calibri"/>
              <w:color w:val="000000"/>
              <w:sz w:val="22"/>
              <w:szCs w:val="22"/>
              <w:shd w:val="clear" w:color="auto" w:fill="FFFFFF"/>
            </w:rPr>
            <w:t xml:space="preserve"> affect the tone, mood and feel of an art piece. As if your artwork contains co</w:t>
          </w:r>
          <w:r w:rsidR="006D330B">
            <w:rPr>
              <w:rFonts w:ascii="Calibri" w:hAnsi="Calibri" w:cs="Calibri"/>
              <w:color w:val="000000"/>
              <w:sz w:val="22"/>
              <w:szCs w:val="22"/>
              <w:shd w:val="clear" w:color="auto" w:fill="FFFFFF"/>
            </w:rPr>
            <w:t>o</w:t>
          </w:r>
          <w:r w:rsidRPr="00F73C90">
            <w:rPr>
              <w:rFonts w:ascii="Calibri" w:hAnsi="Calibri" w:cs="Calibri"/>
              <w:color w:val="000000"/>
              <w:sz w:val="22"/>
              <w:szCs w:val="22"/>
              <w:shd w:val="clear" w:color="auto" w:fill="FFFFFF"/>
            </w:rPr>
            <w:t xml:space="preserve">ler colours such as blue to purple on the colour spectrum it will make the player feel more cold emotions and distant from the artwork. Whereas if the colour scheme for the </w:t>
          </w:r>
          <w:r w:rsidR="006D330B" w:rsidRPr="00F73C90">
            <w:rPr>
              <w:rFonts w:ascii="Calibri" w:hAnsi="Calibri" w:cs="Calibri"/>
              <w:color w:val="000000"/>
              <w:sz w:val="22"/>
              <w:szCs w:val="22"/>
              <w:shd w:val="clear" w:color="auto" w:fill="FFFFFF"/>
            </w:rPr>
            <w:t>art piece</w:t>
          </w:r>
          <w:r w:rsidRPr="00F73C90">
            <w:rPr>
              <w:rFonts w:ascii="Calibri" w:hAnsi="Calibri" w:cs="Calibri"/>
              <w:color w:val="000000"/>
              <w:sz w:val="22"/>
              <w:szCs w:val="22"/>
              <w:shd w:val="clear" w:color="auto" w:fill="FFFFFF"/>
            </w:rPr>
            <w:t xml:space="preserve"> is warmer </w:t>
          </w:r>
          <w:r w:rsidR="006D330B" w:rsidRPr="00F73C90">
            <w:rPr>
              <w:rFonts w:ascii="Calibri" w:hAnsi="Calibri" w:cs="Calibri"/>
              <w:color w:val="000000"/>
              <w:sz w:val="22"/>
              <w:szCs w:val="22"/>
              <w:shd w:val="clear" w:color="auto" w:fill="FFFFFF"/>
            </w:rPr>
            <w:t>con</w:t>
          </w:r>
          <w:r w:rsidR="006D330B">
            <w:rPr>
              <w:rFonts w:ascii="Calibri" w:hAnsi="Calibri" w:cs="Calibri"/>
              <w:color w:val="000000"/>
              <w:sz w:val="22"/>
              <w:szCs w:val="22"/>
              <w:shd w:val="clear" w:color="auto" w:fill="FFFFFF"/>
            </w:rPr>
            <w:t>taining</w:t>
          </w:r>
          <w:r w:rsidRPr="00F73C90">
            <w:rPr>
              <w:rFonts w:ascii="Calibri" w:hAnsi="Calibri" w:cs="Calibri"/>
              <w:color w:val="000000"/>
              <w:sz w:val="22"/>
              <w:szCs w:val="22"/>
              <w:shd w:val="clear" w:color="auto" w:fill="FFFFFF"/>
            </w:rPr>
            <w:t xml:space="preserve"> colour from red to yellow on the colour spectrum it will remind the viewer of sunrise or sunset allowing for more </w:t>
          </w:r>
          <w:r w:rsidR="009E79E6" w:rsidRPr="00F73C90">
            <w:rPr>
              <w:rFonts w:ascii="Calibri" w:hAnsi="Calibri" w:cs="Calibri"/>
              <w:color w:val="000000"/>
              <w:sz w:val="22"/>
              <w:szCs w:val="22"/>
              <w:shd w:val="clear" w:color="auto" w:fill="FFFFFF"/>
            </w:rPr>
            <w:t>warm-hearted</w:t>
          </w:r>
          <w:r w:rsidRPr="00F73C90">
            <w:rPr>
              <w:rFonts w:ascii="Calibri" w:hAnsi="Calibri" w:cs="Calibri"/>
              <w:color w:val="000000"/>
              <w:sz w:val="22"/>
              <w:szCs w:val="22"/>
              <w:shd w:val="clear" w:color="auto" w:fill="FFFFFF"/>
            </w:rPr>
            <w:t xml:space="preserve"> emotions to be felt by the viewer. If the colour scheme of a games concept art consists of greys to black the artwork can be </w:t>
          </w:r>
          <w:r w:rsidR="009E79E6" w:rsidRPr="00F73C90">
            <w:rPr>
              <w:rFonts w:ascii="Calibri" w:hAnsi="Calibri" w:cs="Calibri"/>
              <w:color w:val="000000"/>
              <w:sz w:val="22"/>
              <w:szCs w:val="22"/>
              <w:shd w:val="clear" w:color="auto" w:fill="FFFFFF"/>
            </w:rPr>
            <w:t>portrayed</w:t>
          </w:r>
          <w:r w:rsidRPr="00F73C90">
            <w:rPr>
              <w:rFonts w:ascii="Calibri" w:hAnsi="Calibri" w:cs="Calibri"/>
              <w:color w:val="000000"/>
              <w:sz w:val="22"/>
              <w:szCs w:val="22"/>
              <w:shd w:val="clear" w:color="auto" w:fill="FFFFFF"/>
            </w:rPr>
            <w:t xml:space="preserve"> as a </w:t>
          </w:r>
          <w:r w:rsidR="009E79E6" w:rsidRPr="00F73C90">
            <w:rPr>
              <w:rFonts w:ascii="Calibri" w:hAnsi="Calibri" w:cs="Calibri"/>
              <w:color w:val="000000"/>
              <w:sz w:val="22"/>
              <w:szCs w:val="22"/>
              <w:shd w:val="clear" w:color="auto" w:fill="FFFFFF"/>
            </w:rPr>
            <w:t>more</w:t>
          </w:r>
          <w:r w:rsidRPr="00F73C90">
            <w:rPr>
              <w:rFonts w:ascii="Calibri" w:hAnsi="Calibri" w:cs="Calibri"/>
              <w:color w:val="000000"/>
              <w:sz w:val="22"/>
              <w:szCs w:val="22"/>
              <w:shd w:val="clear" w:color="auto" w:fill="FFFFFF"/>
            </w:rPr>
            <w:t xml:space="preserve"> </w:t>
          </w:r>
          <w:r w:rsidR="009E79E6" w:rsidRPr="00F73C90">
            <w:rPr>
              <w:rFonts w:ascii="Calibri" w:hAnsi="Calibri" w:cs="Calibri"/>
              <w:color w:val="000000"/>
              <w:sz w:val="22"/>
              <w:szCs w:val="22"/>
              <w:shd w:val="clear" w:color="auto" w:fill="FFFFFF"/>
            </w:rPr>
            <w:t>expressionistic</w:t>
          </w:r>
          <w:r w:rsidRPr="00F73C90">
            <w:rPr>
              <w:rFonts w:ascii="Calibri" w:hAnsi="Calibri" w:cs="Calibri"/>
              <w:color w:val="000000"/>
              <w:sz w:val="22"/>
              <w:szCs w:val="22"/>
              <w:shd w:val="clear" w:color="auto" w:fill="FFFFFF"/>
            </w:rPr>
            <w:t xml:space="preserve"> piece that uses symbolism and metaphors to portray physical things, concepts and emotions. Such as a black background could be portraying someone as feeling sad or depressed. An excellent use of a </w:t>
          </w:r>
          <w:r w:rsidR="009E79E6" w:rsidRPr="00F73C90">
            <w:rPr>
              <w:rFonts w:ascii="Calibri" w:hAnsi="Calibri" w:cs="Calibri"/>
              <w:color w:val="000000"/>
              <w:sz w:val="22"/>
              <w:szCs w:val="22"/>
              <w:shd w:val="clear" w:color="auto" w:fill="FFFFFF"/>
            </w:rPr>
            <w:t>grayscale</w:t>
          </w:r>
          <w:r w:rsidRPr="00F73C90">
            <w:rPr>
              <w:rFonts w:ascii="Calibri" w:hAnsi="Calibri" w:cs="Calibri"/>
              <w:color w:val="000000"/>
              <w:sz w:val="22"/>
              <w:szCs w:val="22"/>
              <w:shd w:val="clear" w:color="auto" w:fill="FFFFFF"/>
            </w:rPr>
            <w:t xml:space="preserve"> colour scheme used in video game artwork is in the indie title Limbo in this you play as a child shrouded in the darkness trying to find out what has happened from the perspective of this boy. The artist has used lighter </w:t>
          </w:r>
          <w:r w:rsidR="009E79E6" w:rsidRPr="00F73C90">
            <w:rPr>
              <w:rFonts w:ascii="Calibri" w:hAnsi="Calibri" w:cs="Calibri"/>
              <w:color w:val="000000"/>
              <w:sz w:val="22"/>
              <w:szCs w:val="22"/>
              <w:shd w:val="clear" w:color="auto" w:fill="FFFFFF"/>
            </w:rPr>
            <w:t>greys</w:t>
          </w:r>
          <w:r w:rsidRPr="00F73C90">
            <w:rPr>
              <w:rFonts w:ascii="Calibri" w:hAnsi="Calibri" w:cs="Calibri"/>
              <w:color w:val="000000"/>
              <w:sz w:val="22"/>
              <w:szCs w:val="22"/>
              <w:shd w:val="clear" w:color="auto" w:fill="FFFFFF"/>
            </w:rPr>
            <w:t xml:space="preserve"> and white to convey hope in this title by always having a part of the screen in the dim world be lit up so throughout the game you are traveling towards the light and escape the child's fears and demons.</w:t>
          </w:r>
        </w:p>
        <w:p w:rsidR="009E79E6" w:rsidRDefault="005F3FD9" w:rsidP="00823473">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t xml:space="preserve"> An advantage of having the same colour scheme throughout a project is that the game will be able to stick with the same theme through all of the game as a games theme heavily relies on the colour scheme. For </w:t>
          </w:r>
          <w:r w:rsidR="009E79E6" w:rsidRPr="00F73C90">
            <w:rPr>
              <w:rFonts w:ascii="Calibri" w:hAnsi="Calibri" w:cs="Calibri"/>
              <w:color w:val="000000"/>
              <w:sz w:val="22"/>
              <w:szCs w:val="22"/>
              <w:shd w:val="clear" w:color="auto" w:fill="FFFFFF"/>
            </w:rPr>
            <w:t>example,</w:t>
          </w:r>
          <w:r w:rsidRPr="00F73C90">
            <w:rPr>
              <w:rFonts w:ascii="Calibri" w:hAnsi="Calibri" w:cs="Calibri"/>
              <w:color w:val="000000"/>
              <w:sz w:val="22"/>
              <w:szCs w:val="22"/>
              <w:shd w:val="clear" w:color="auto" w:fill="FFFFFF"/>
            </w:rPr>
            <w:t xml:space="preserve"> if you were playing a black and white game and the colour scheme sp</w:t>
          </w:r>
          <w:r w:rsidR="009E79E6">
            <w:rPr>
              <w:rFonts w:ascii="Calibri" w:hAnsi="Calibri" w:cs="Calibri"/>
              <w:color w:val="000000"/>
              <w:sz w:val="22"/>
              <w:szCs w:val="22"/>
              <w:shd w:val="clear" w:color="auto" w:fill="FFFFFF"/>
            </w:rPr>
            <w:t>oradically</w:t>
          </w:r>
          <w:r w:rsidRPr="00F73C90">
            <w:rPr>
              <w:rFonts w:ascii="Calibri" w:hAnsi="Calibri" w:cs="Calibri"/>
              <w:color w:val="000000"/>
              <w:sz w:val="22"/>
              <w:szCs w:val="22"/>
              <w:shd w:val="clear" w:color="auto" w:fill="FFFFFF"/>
            </w:rPr>
            <w:t xml:space="preserve"> changes to have colour it would </w:t>
          </w:r>
          <w:r w:rsidR="009E79E6" w:rsidRPr="00F73C90">
            <w:rPr>
              <w:rFonts w:ascii="Calibri" w:hAnsi="Calibri" w:cs="Calibri"/>
              <w:color w:val="000000"/>
              <w:sz w:val="22"/>
              <w:szCs w:val="22"/>
              <w:shd w:val="clear" w:color="auto" w:fill="FFFFFF"/>
            </w:rPr>
            <w:t>disconnect</w:t>
          </w:r>
          <w:r w:rsidRPr="00F73C90">
            <w:rPr>
              <w:rFonts w:ascii="Calibri" w:hAnsi="Calibri" w:cs="Calibri"/>
              <w:color w:val="000000"/>
              <w:sz w:val="22"/>
              <w:szCs w:val="22"/>
              <w:shd w:val="clear" w:color="auto" w:fill="FFFFFF"/>
            </w:rPr>
            <w:t xml:space="preserve"> the player from the game. A disadvantage of </w:t>
          </w:r>
          <w:r w:rsidRPr="00F73C90">
            <w:rPr>
              <w:rFonts w:ascii="Calibri" w:hAnsi="Calibri" w:cs="Calibri"/>
              <w:color w:val="000000"/>
              <w:sz w:val="22"/>
              <w:szCs w:val="22"/>
              <w:shd w:val="clear" w:color="auto" w:fill="FFFFFF"/>
            </w:rPr>
            <w:lastRenderedPageBreak/>
            <w:t xml:space="preserve">having the same colour scheme is that the game could look too similar throughout the playthrough with no real change boring the player </w:t>
          </w:r>
        </w:p>
        <w:p w:rsidR="00F96B19" w:rsidRPr="006D330B" w:rsidRDefault="005F3FD9" w:rsidP="00823473">
          <w:pPr>
            <w:pStyle w:val="NormalWeb"/>
            <w:spacing w:before="0" w:beforeAutospacing="0" w:after="160" w:afterAutospacing="0"/>
            <w:rPr>
              <w:rFonts w:ascii="Calibri" w:hAnsi="Calibri" w:cs="Calibri"/>
              <w:color w:val="000000"/>
              <w:sz w:val="22"/>
              <w:szCs w:val="22"/>
              <w:shd w:val="clear" w:color="auto" w:fill="FFFFFF"/>
            </w:rPr>
          </w:pPr>
          <w:r w:rsidRPr="00F73C90">
            <w:rPr>
              <w:rFonts w:ascii="Calibri" w:hAnsi="Calibri" w:cs="Calibri"/>
              <w:color w:val="000000"/>
              <w:sz w:val="22"/>
              <w:szCs w:val="22"/>
              <w:shd w:val="clear" w:color="auto" w:fill="FFFFFF"/>
            </w:rPr>
            <w:drawing>
              <wp:inline distT="0" distB="0" distL="0" distR="0">
                <wp:extent cx="4737735" cy="2670170"/>
                <wp:effectExtent l="0" t="0" r="5715" b="0"/>
                <wp:docPr id="21" name="Picture 21" descr="Limbo Free Download Pc Game - Free Download Full Version ...">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imbo Free Download Pc Game - Free Download Full Version ...">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1074" cy="2705867"/>
                        </a:xfrm>
                        <a:prstGeom prst="rect">
                          <a:avLst/>
                        </a:prstGeom>
                        <a:noFill/>
                        <a:ln>
                          <a:noFill/>
                        </a:ln>
                      </pic:spPr>
                    </pic:pic>
                  </a:graphicData>
                </a:graphic>
              </wp:inline>
            </w:drawing>
          </w:r>
          <w:r w:rsidRPr="00F73C90">
            <w:rPr>
              <w:rFonts w:ascii="Calibri" w:hAnsi="Calibri" w:cs="Calibri"/>
              <w:color w:val="000000"/>
              <w:sz w:val="22"/>
              <w:szCs w:val="22"/>
              <w:shd w:val="clear" w:color="auto" w:fill="FFFFFF"/>
            </w:rPr>
            <w:drawing>
              <wp:inline distT="0" distB="0" distL="0" distR="0" wp14:anchorId="14E34E3D" wp14:editId="6F3D2A90">
                <wp:extent cx="4738060" cy="2668905"/>
                <wp:effectExtent l="0" t="0" r="5715" b="0"/>
                <wp:docPr id="18" name="Picture 18" descr="https://lh4.googleusercontent.com/-Gt26mYj9beD2gI4Qfl_GHhhZIqvqn9BLQBrDVz6SSGShy_Xzu5Y9xxFyJ5Ly8jVIXsqOhwRXP57IMXaCVH24rrCsNqWK8YsRrixqxE7Dr5olL9LkMFaoLPPn3rc4hICFUHuEASX">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lh4.googleusercontent.com/-Gt26mYj9beD2gI4Qfl_GHhhZIqvqn9BLQBrDVz6SSGShy_Xzu5Y9xxFyJ5Ly8jVIXsqOhwRXP57IMXaCVH24rrCsNqWK8YsRrixqxE7Dr5olL9LkMFaoLPPn3rc4hICFUHuEASX">
                          <a:hlinkClick r:id="rId18"/>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8933" cy="2714460"/>
                        </a:xfrm>
                        <a:prstGeom prst="rect">
                          <a:avLst/>
                        </a:prstGeom>
                        <a:noFill/>
                        <a:ln>
                          <a:noFill/>
                        </a:ln>
                      </pic:spPr>
                    </pic:pic>
                  </a:graphicData>
                </a:graphic>
              </wp:inline>
            </w:drawing>
          </w:r>
          <w:bookmarkStart w:id="1" w:name="_GoBack"/>
          <w:bookmarkEnd w:id="1"/>
        </w:p>
        <w:p w:rsidR="00823473" w:rsidRDefault="00823473" w:rsidP="00823473">
          <w:pPr>
            <w:pStyle w:val="NormalWeb"/>
            <w:spacing w:before="0" w:beforeAutospacing="0" w:after="160" w:afterAutospacing="0"/>
          </w:pPr>
        </w:p>
        <w:p w:rsidR="00F96B19" w:rsidRDefault="00F96B19" w:rsidP="00823473">
          <w:pPr>
            <w:pStyle w:val="NormalWeb"/>
            <w:spacing w:before="0" w:beforeAutospacing="0" w:after="160" w:afterAutospacing="0"/>
          </w:pPr>
        </w:p>
        <w:p w:rsidR="00A271E0" w:rsidRDefault="00A271E0" w:rsidP="00823473">
          <w:pPr>
            <w:pStyle w:val="NormalWeb"/>
            <w:spacing w:before="0" w:beforeAutospacing="0" w:after="160" w:afterAutospacing="0"/>
          </w:pPr>
        </w:p>
        <w:sdt>
          <w:sdtPr>
            <w:id w:val="584883373"/>
            <w:docPartObj>
              <w:docPartGallery w:val="Cover Pages"/>
              <w:docPartUnique/>
            </w:docPartObj>
          </w:sdtPr>
          <w:sdtEndPr/>
          <w:sdtContent>
            <w:p w:rsidR="00F96B19" w:rsidRDefault="00F96B19" w:rsidP="00F96B19"/>
            <w:p w:rsidR="00F96B19" w:rsidRDefault="00F96B19" w:rsidP="00F96B19">
              <w:r>
                <w:br w:type="page"/>
              </w:r>
            </w:p>
            <w:p w:rsidR="00F96B19" w:rsidRDefault="00F96B19" w:rsidP="00F96B19">
              <w:pPr>
                <w:pStyle w:val="Title"/>
              </w:pPr>
              <w:r>
                <w:lastRenderedPageBreak/>
                <w:t>Artists</w:t>
              </w:r>
            </w:p>
            <w:p w:rsidR="00F96B19" w:rsidRDefault="006D330B" w:rsidP="006D330B">
              <w:pPr>
                <w:pStyle w:val="Heading1"/>
              </w:pPr>
              <w:bookmarkStart w:id="2" w:name="_Toc500835490"/>
              <w:r>
                <w:t xml:space="preserve">Artists </w:t>
              </w:r>
              <w:r w:rsidR="00F96B19">
                <w:t>Introduction</w:t>
              </w:r>
              <w:bookmarkEnd w:id="2"/>
            </w:p>
            <w:p w:rsidR="00F96B19" w:rsidRDefault="00F96B19" w:rsidP="00F96B19">
              <w:r>
                <w:t>In this report I will be exploring different artists and their specific art styles. The two artists I have chosen to make a report on are Satoru Takizawa, known for his works with the Zelda and Mario game series, and Ken Sugimori who is recognised mostly for his great artwork with the Pokémon franchise.</w:t>
              </w:r>
            </w:p>
            <w:p w:rsidR="00F96B19" w:rsidRDefault="009E79E6" w:rsidP="00F96B19">
              <w:hyperlink r:id="rId21" w:history="1">
                <w:r w:rsidR="00F96B19" w:rsidRPr="005B72DC">
                  <w:rPr>
                    <w:rStyle w:val="Hyperlink"/>
                  </w:rPr>
                  <w:t>https://kpcreativeweb.wordpress.com/2017/09/28/satoru-takizawa/</w:t>
                </w:r>
              </w:hyperlink>
            </w:p>
            <w:p w:rsidR="00F96B19" w:rsidRDefault="00F96B19" w:rsidP="00F96B19">
              <w:pPr>
                <w:rPr>
                  <w:rStyle w:val="Hyperlink"/>
                </w:rPr>
              </w:pPr>
              <w:r>
                <w:rPr>
                  <w:noProof/>
                  <w:sz w:val="32"/>
                  <w:u w:val="single"/>
                  <w:lang w:eastAsia="en-GB"/>
                </w:rPr>
                <w:t>-</w:t>
              </w:r>
              <w:hyperlink r:id="rId22" w:history="1">
                <w:r w:rsidRPr="00D32C51">
                  <w:rPr>
                    <w:rStyle w:val="Hyperlink"/>
                  </w:rPr>
                  <w:t>http://nintendo.wikia.com/wiki/Satoru_Takizawa</w:t>
                </w:r>
              </w:hyperlink>
            </w:p>
            <w:p w:rsidR="00F96B19" w:rsidRDefault="009E79E6" w:rsidP="00F96B19">
              <w:pPr>
                <w:rPr>
                  <w:color w:val="0000FF" w:themeColor="hyperlink"/>
                  <w:u w:val="single"/>
                </w:rPr>
              </w:pPr>
              <w:hyperlink r:id="rId23" w:history="1">
                <w:r w:rsidR="00F96B19" w:rsidRPr="00C77EE4">
                  <w:rPr>
                    <w:rStyle w:val="Hyperlink"/>
                  </w:rPr>
                  <w:t>http://kyoto-report.wikidot.com/satoru-takizawa</w:t>
                </w:r>
              </w:hyperlink>
            </w:p>
            <w:p w:rsidR="00F96B19" w:rsidRPr="007B6A05" w:rsidRDefault="00F96B19" w:rsidP="00F96B19">
              <w:pPr>
                <w:rPr>
                  <w:color w:val="0000FF" w:themeColor="hyperlink"/>
                  <w:u w:val="single"/>
                </w:rPr>
              </w:pPr>
              <w:r w:rsidRPr="008C4BBA">
                <w:rPr>
                  <w:color w:val="0000FF" w:themeColor="hyperlink"/>
                  <w:u w:val="single"/>
                </w:rPr>
                <w:t>http://www.imdb.com/name/nm0847702/</w:t>
              </w:r>
            </w:p>
          </w:sdtContent>
        </w:sdt>
        <w:p w:rsidR="00F96B19" w:rsidRPr="007B691C" w:rsidRDefault="00F96B19" w:rsidP="00F96B19">
          <w:pPr>
            <w:pStyle w:val="Heading1"/>
            <w:rPr>
              <w:sz w:val="44"/>
              <w:u w:val="single"/>
            </w:rPr>
          </w:pPr>
          <w:bookmarkStart w:id="3" w:name="_Toc500835491"/>
          <w:r w:rsidRPr="007B691C">
            <w:rPr>
              <w:noProof/>
              <w:sz w:val="44"/>
              <w:u w:val="single"/>
              <w:lang w:eastAsia="en-GB"/>
            </w:rPr>
            <w:t>Satoru Takizawa</w:t>
          </w:r>
          <w:bookmarkEnd w:id="3"/>
          <w:r w:rsidRPr="007B691C">
            <w:rPr>
              <w:sz w:val="44"/>
              <w:u w:val="single"/>
            </w:rPr>
            <w:t xml:space="preserve"> </w:t>
          </w:r>
        </w:p>
        <w:p w:rsidR="00F96B19" w:rsidRPr="008E26C3" w:rsidRDefault="00F96B19" w:rsidP="00F96B19">
          <w:pPr>
            <w:rPr>
              <w:sz w:val="44"/>
              <w:u w:val="single"/>
            </w:rPr>
          </w:pPr>
          <w:r>
            <w:rPr>
              <w:noProof/>
              <w:lang w:eastAsia="en-GB"/>
            </w:rPr>
            <w:drawing>
              <wp:inline distT="0" distB="0" distL="0" distR="0" wp14:anchorId="218F8A5D" wp14:editId="1ABBE33C">
                <wp:extent cx="2305980" cy="2154115"/>
                <wp:effectExtent l="0" t="0" r="0" b="0"/>
                <wp:docPr id="31" name="Picture 31" descr="https://vignette.wikia.nocookie.net/nintendo/images/b/b8/Satoru_Takizawa_.png/revision/latest?cb=20170314131652&amp;path-prefix=e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nintendo/images/b/b8/Satoru_Takizawa_.png/revision/latest?cb=20170314131652&amp;path-prefix=e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651" r="7323" b="8935"/>
                        <a:stretch/>
                      </pic:blipFill>
                      <pic:spPr bwMode="auto">
                        <a:xfrm>
                          <a:off x="0" y="0"/>
                          <a:ext cx="2312818" cy="2160503"/>
                        </a:xfrm>
                        <a:prstGeom prst="rect">
                          <a:avLst/>
                        </a:prstGeom>
                        <a:noFill/>
                        <a:ln>
                          <a:noFill/>
                        </a:ln>
                        <a:extLst>
                          <a:ext uri="{53640926-AAD7-44D8-BBD7-CCE9431645EC}">
                            <a14:shadowObscured xmlns:a14="http://schemas.microsoft.com/office/drawing/2010/main"/>
                          </a:ext>
                        </a:extLst>
                      </pic:spPr>
                    </pic:pic>
                  </a:graphicData>
                </a:graphic>
              </wp:inline>
            </w:drawing>
          </w:r>
        </w:p>
        <w:p w:rsidR="00F96B19" w:rsidRPr="007B691C" w:rsidRDefault="00F96B19" w:rsidP="00F96B19">
          <w:pPr>
            <w:pStyle w:val="Heading2"/>
            <w:rPr>
              <w:sz w:val="36"/>
              <w:u w:val="single"/>
            </w:rPr>
          </w:pPr>
          <w:bookmarkStart w:id="4" w:name="_Toc500835492"/>
          <w:r w:rsidRPr="007B691C">
            <w:rPr>
              <w:sz w:val="36"/>
              <w:u w:val="single"/>
            </w:rPr>
            <w:t>Summary</w:t>
          </w:r>
          <w:bookmarkEnd w:id="4"/>
        </w:p>
        <w:p w:rsidR="00F96B19" w:rsidRDefault="00F96B19" w:rsidP="00F96B19">
          <w:r>
            <w:rPr>
              <w:noProof/>
              <w:lang w:eastAsia="en-GB"/>
            </w:rPr>
            <w:drawing>
              <wp:anchor distT="0" distB="0" distL="114300" distR="114300" simplePos="0" relativeHeight="251662336" behindDoc="1" locked="0" layoutInCell="1" allowOverlap="1" wp14:anchorId="35093948" wp14:editId="3DE759BF">
                <wp:simplePos x="0" y="0"/>
                <wp:positionH relativeFrom="column">
                  <wp:posOffset>3148965</wp:posOffset>
                </wp:positionH>
                <wp:positionV relativeFrom="paragraph">
                  <wp:posOffset>78740</wp:posOffset>
                </wp:positionV>
                <wp:extent cx="2417445" cy="1360805"/>
                <wp:effectExtent l="0" t="0" r="1905" b="0"/>
                <wp:wrapTight wrapText="bothSides">
                  <wp:wrapPolygon edited="0">
                    <wp:start x="0" y="0"/>
                    <wp:lineTo x="0" y="21167"/>
                    <wp:lineTo x="21447" y="21167"/>
                    <wp:lineTo x="21447" y="0"/>
                    <wp:lineTo x="0" y="0"/>
                  </wp:wrapPolygon>
                </wp:wrapTight>
                <wp:docPr id="767439360" name="Picture 767439360" descr="File:SMW2 Yoshi's Island Logo.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MW2 Yoshi's Island Lo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anchor>
            </w:drawing>
          </w:r>
          <w:r>
            <w:t>Satoru Takizawa is a graphic designer currently working at Nintendo, Satoru was born in Nagano Japan in 1972</w:t>
          </w:r>
          <w:r>
            <w:rPr>
              <w:rFonts w:ascii="Georgia" w:hAnsi="Georgia"/>
              <w:color w:val="383838"/>
              <w:sz w:val="29"/>
              <w:szCs w:val="29"/>
              <w:shd w:val="clear" w:color="auto" w:fill="FFFFFF"/>
            </w:rPr>
            <w:t>,</w:t>
          </w:r>
          <w:r>
            <w:t xml:space="preserve"> he started work at Nintendo around the time when the Nintendo 64 was released However he officially joined Nintendo in 1995. His first project while working with Nintendo was to design the logo for the international version of the SNES (Super Nintendo Entertainment System) video game Super Mario World 2: Yoshi’s Island.</w:t>
          </w:r>
          <w:r w:rsidRPr="00B75731">
            <w:t xml:space="preserve"> </w:t>
          </w:r>
          <w:r w:rsidRPr="158A4170">
            <w:t xml:space="preserve">That means as soon as Satoru started work at Nintendo, which was when he graduated from </w:t>
          </w:r>
          <w:r w:rsidRPr="158A4170">
            <w:rPr>
              <w:shd w:val="clear" w:color="auto" w:fill="FFFFFF"/>
            </w:rPr>
            <w:t xml:space="preserve">Musashino Art University, </w:t>
          </w:r>
          <w:r w:rsidRPr="158A4170">
            <w:t>he was</w:t>
          </w:r>
          <w:r w:rsidRPr="00C709EB">
            <w:t xml:space="preserve"> already doing noticeable work.</w:t>
          </w:r>
          <w:r>
            <w:t xml:space="preserve"> I believe Satoru Takizawa’s greatest achievement up to date is with the critically acclaimed game The Legend of Zelda: Breath of the Wild.</w:t>
          </w:r>
        </w:p>
        <w:p w:rsidR="00F96B19" w:rsidRPr="007B691C" w:rsidRDefault="00F96B19" w:rsidP="00F96B19">
          <w:pPr>
            <w:pStyle w:val="Heading2"/>
            <w:rPr>
              <w:sz w:val="36"/>
              <w:u w:val="single"/>
            </w:rPr>
          </w:pPr>
          <w:bookmarkStart w:id="5" w:name="_Toc500835493"/>
          <w:r w:rsidRPr="007B691C">
            <w:rPr>
              <w:sz w:val="36"/>
              <w:u w:val="single"/>
            </w:rPr>
            <w:lastRenderedPageBreak/>
            <w:t>History at Nintendo</w:t>
          </w:r>
          <w:bookmarkEnd w:id="5"/>
        </w:p>
        <w:p w:rsidR="00F96B19" w:rsidRDefault="00F96B19" w:rsidP="00F96B19">
          <w:r>
            <w:t>Satoru started his artistic journey when he was a child as he was interested in drawing comics rather than playing games on the NES (Nintendo Entertainment System) unlike his childhood friends. The only time he ever got to play games was when he visited his friends’ houses as he himself did not own the system. After every comic made, he would pass it around in the household and at school to only hear praise as his family and friends were delighted by how good the comics were.</w:t>
          </w:r>
        </w:p>
        <w:p w:rsidR="00F96B19" w:rsidRDefault="00F96B19" w:rsidP="00F96B19">
          <w:r>
            <w:t>During college Satoru would work on his friend’s projects and develop CGI effects for them yet he still wasn’t interested in video games until he was introduced to the SNES (Super Nintendo Entertainment System) the upgraded version of the console he used to play at his friend’s house. He firstly played The Legend of Zelda: A Link to the Past and shortly new that he had to work at Nintendo as he saw the possible future videos games had. As you know Satoru achieved his goal of working at Nintendo and he first job was designing the logo for the game Super Mario World 2: Yoshi’s Island. With the release of the Nintendo 64 console Nintendo realised they needed people with a background in 3D design and as Satoru previously worked on 3D designs before, Nintendo turned to him. The company delegated Satoru with designing 3D models for the Super Mario 64 enemies including Klepto the Condor, Unagi the eel and the Manta Ray.</w:t>
          </w:r>
          <w:r w:rsidRPr="0E6D3B3E">
            <w:t xml:space="preserve">  </w:t>
          </w:r>
          <w:r>
            <w:t xml:space="preserve">                                                                                                       </w:t>
          </w:r>
          <w:r w:rsidRPr="0E6D3B3E">
            <w:t xml:space="preserve">               </w:t>
          </w:r>
          <w:r>
            <w:rPr>
              <w:noProof/>
              <w:lang w:eastAsia="en-GB"/>
            </w:rPr>
            <w:drawing>
              <wp:inline distT="0" distB="0" distL="0" distR="0" wp14:anchorId="6F6ABF03" wp14:editId="6D2ED2FE">
                <wp:extent cx="1565691" cy="1143635"/>
                <wp:effectExtent l="0" t="0" r="0" b="0"/>
                <wp:docPr id="767439361" name="Picture 767439361" descr="Image result for klepto the condo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result for klepto the condor">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307" cy="1160155"/>
                        </a:xfrm>
                        <a:prstGeom prst="rect">
                          <a:avLst/>
                        </a:prstGeom>
                        <a:noFill/>
                        <a:ln>
                          <a:noFill/>
                        </a:ln>
                      </pic:spPr>
                    </pic:pic>
                  </a:graphicData>
                </a:graphic>
              </wp:inline>
            </w:drawing>
          </w:r>
          <w:r>
            <w:rPr>
              <w:noProof/>
              <w:lang w:eastAsia="en-GB"/>
            </w:rPr>
            <w:drawing>
              <wp:inline distT="0" distB="0" distL="0" distR="0" wp14:anchorId="386152AF" wp14:editId="08ADD985">
                <wp:extent cx="1574800" cy="1181100"/>
                <wp:effectExtent l="0" t="0" r="6350" b="0"/>
                <wp:docPr id="767439362" name="Picture 767439362" descr="Image result for unagi the eel">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result for unagi the eel">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4800" cy="1181100"/>
                        </a:xfrm>
                        <a:prstGeom prst="rect">
                          <a:avLst/>
                        </a:prstGeom>
                        <a:noFill/>
                        <a:ln>
                          <a:noFill/>
                        </a:ln>
                      </pic:spPr>
                    </pic:pic>
                  </a:graphicData>
                </a:graphic>
              </wp:inline>
            </w:drawing>
          </w:r>
          <w:r>
            <w:rPr>
              <w:noProof/>
              <w:lang w:eastAsia="en-GB"/>
            </w:rPr>
            <w:drawing>
              <wp:inline distT="0" distB="0" distL="0" distR="0" wp14:anchorId="107E83E8" wp14:editId="609724C9">
                <wp:extent cx="1534524" cy="1143000"/>
                <wp:effectExtent l="0" t="0" r="8890" b="0"/>
                <wp:docPr id="767439363" name="Picture 767439363" descr="Image result for manta ray super mario 6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result for manta ray super mario 64">
                          <a:hlinkClick r:id="rId31"/>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490" t="19618" r="2128" b="3074"/>
                        <a:stretch/>
                      </pic:blipFill>
                      <pic:spPr bwMode="auto">
                        <a:xfrm>
                          <a:off x="0" y="0"/>
                          <a:ext cx="1557127" cy="1159836"/>
                        </a:xfrm>
                        <a:prstGeom prst="rect">
                          <a:avLst/>
                        </a:prstGeom>
                        <a:noFill/>
                        <a:ln>
                          <a:noFill/>
                        </a:ln>
                        <a:extLst>
                          <a:ext uri="{53640926-AAD7-44D8-BBD7-CCE9431645EC}">
                            <a14:shadowObscured xmlns:a14="http://schemas.microsoft.com/office/drawing/2010/main"/>
                          </a:ext>
                        </a:extLst>
                      </pic:spPr>
                    </pic:pic>
                  </a:graphicData>
                </a:graphic>
              </wp:inline>
            </w:drawing>
          </w:r>
        </w:p>
        <w:p w:rsidR="00F96B19" w:rsidRDefault="00F96B19" w:rsidP="00F96B19">
          <w:r>
            <w:t xml:space="preserve">The designs of Klepto the condor and Unagi the eel also made a surprise appearance in the new Mario game Super Mario Odyssey. Klepto the condor can be found in the lost world/ island when he steals </w:t>
          </w:r>
          <w:r w:rsidR="00D4492F">
            <w:t>C</w:t>
          </w:r>
          <w:r>
            <w:t>appy from you and Unagi the eel can be found in Seaside Kingdom as a normal enemy trying to block you path.</w:t>
          </w:r>
        </w:p>
        <w:p w:rsidR="00F96B19" w:rsidRDefault="00F96B19" w:rsidP="00F96B19">
          <w:pPr>
            <w:rPr>
              <w:noProof/>
              <w:lang w:eastAsia="en-GB"/>
            </w:rPr>
          </w:pPr>
          <w:r w:rsidRPr="004827A9">
            <w:t xml:space="preserve"> </w:t>
          </w:r>
          <w:r>
            <w:rPr>
              <w:noProof/>
              <w:lang w:eastAsia="en-GB"/>
            </w:rPr>
            <w:drawing>
              <wp:inline distT="0" distB="0" distL="0" distR="0" wp14:anchorId="216B1421" wp14:editId="23EFF90D">
                <wp:extent cx="1268236" cy="2282825"/>
                <wp:effectExtent l="6985" t="0" r="0" b="0"/>
                <wp:docPr id="767439364" name="Picture 767439364" descr="https://scontent-lht6-1.xx.fbcdn.net/v/t34.0-12/25323098_1770237629666626_1037648291_n.jpg?oh=8a9fe9707e0964de4314803359726a97&amp;oe=5A3082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t6-1.xx.fbcdn.net/v/t34.0-12/25323098_1770237629666626_1037648291_n.jpg?oh=8a9fe9707e0964de4314803359726a97&amp;oe=5A3082D8"/>
                        <pic:cNvPicPr>
                          <a:picLocks noChangeAspect="1" noChangeArrowheads="1"/>
                        </pic:cNvPicPr>
                      </pic:nvPicPr>
                      <pic:blipFill rotWithShape="1">
                        <a:blip r:embed="rId33">
                          <a:extLst>
                            <a:ext uri="{28A0092B-C50C-407E-A947-70E740481C1C}">
                              <a14:useLocalDpi xmlns:a14="http://schemas.microsoft.com/office/drawing/2010/main" val="0"/>
                            </a:ext>
                          </a:extLst>
                        </a:blip>
                        <a:srcRect l="16389" t="18906" r="14166" b="10781"/>
                        <a:stretch/>
                      </pic:blipFill>
                      <pic:spPr bwMode="auto">
                        <a:xfrm rot="16200000">
                          <a:off x="0" y="0"/>
                          <a:ext cx="1271654" cy="228897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8323101" wp14:editId="488EBF91">
                <wp:extent cx="1269253" cy="2326077"/>
                <wp:effectExtent l="4762" t="0" r="0" b="0"/>
                <wp:docPr id="12" name="Picture 12" descr="https://scontent-lht6-1.xx.fbcdn.net/v/t34.0-12/25276427_1770237069666682_1588820014_n.jpg?oh=bfe54a5b52708e3f8dfd08153fb93a41&amp;oe=5A30D5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34.0-12/25276427_1770237069666682_1588820014_n.jpg?oh=bfe54a5b52708e3f8dfd08153fb93a41&amp;oe=5A30D53D"/>
                        <pic:cNvPicPr>
                          <a:picLocks noChangeAspect="1" noChangeArrowheads="1"/>
                        </pic:cNvPicPr>
                      </pic:nvPicPr>
                      <pic:blipFill rotWithShape="1">
                        <a:blip r:embed="rId34">
                          <a:extLst>
                            <a:ext uri="{28A0092B-C50C-407E-A947-70E740481C1C}">
                              <a14:useLocalDpi xmlns:a14="http://schemas.microsoft.com/office/drawing/2010/main" val="0"/>
                            </a:ext>
                          </a:extLst>
                        </a:blip>
                        <a:srcRect l="12222" t="14531" r="21389" b="17033"/>
                        <a:stretch/>
                      </pic:blipFill>
                      <pic:spPr bwMode="auto">
                        <a:xfrm rot="16200000">
                          <a:off x="0" y="0"/>
                          <a:ext cx="1279122" cy="2344163"/>
                        </a:xfrm>
                        <a:prstGeom prst="rect">
                          <a:avLst/>
                        </a:prstGeom>
                        <a:noFill/>
                        <a:ln>
                          <a:noFill/>
                        </a:ln>
                        <a:extLst>
                          <a:ext uri="{53640926-AAD7-44D8-BBD7-CCE9431645EC}">
                            <a14:shadowObscured xmlns:a14="http://schemas.microsoft.com/office/drawing/2010/main"/>
                          </a:ext>
                        </a:extLst>
                      </pic:spPr>
                    </pic:pic>
                  </a:graphicData>
                </a:graphic>
              </wp:inline>
            </w:drawing>
          </w:r>
          <w:r w:rsidRPr="007B2CCE">
            <w:t xml:space="preserve"> </w:t>
          </w:r>
        </w:p>
        <w:p w:rsidR="00F96B19" w:rsidRDefault="00F96B19" w:rsidP="00F96B19">
          <w:pPr>
            <w:rPr>
              <w:noProof/>
            </w:rPr>
          </w:pPr>
        </w:p>
        <w:p w:rsidR="00F96B19" w:rsidRDefault="00F96B19" w:rsidP="00F96B19">
          <w:r>
            <w:t xml:space="preserve">From his work with Super Mario 64 Satoru was assigned the task of creating many bosses and landscapes such as Goras in Titania, Bacoon in Aquas and a couple others. </w:t>
          </w:r>
          <w:r w:rsidR="00D4492F">
            <w:t>Apparently,</w:t>
          </w:r>
          <w:r>
            <w:t xml:space="preserve"> the software Satoru Takizawa was using while making Star Fox 64 bosses was unheard of in the university he was attending.</w:t>
          </w:r>
        </w:p>
        <w:p w:rsidR="00F96B19" w:rsidRDefault="00F96B19" w:rsidP="00F96B19">
          <w:r>
            <w:t xml:space="preserve">Satoru Takizawa’s most important work with the Nintendo 64 console was designing the main antagonist in the game The Legend of Zelda: </w:t>
          </w:r>
          <w:r w:rsidR="00D4492F">
            <w:t>Ocarina</w:t>
          </w:r>
          <w:r>
            <w:t xml:space="preserve"> of Time which is Ganondorf. Satoru did so well with the model he even earned Shigeru Miyamoto’s praise who is noted to be the greatest video game designer of all time by IGN. Satoru has contributed to virtually every game in the Zelda </w:t>
          </w:r>
          <w:r>
            <w:lastRenderedPageBreak/>
            <w:t xml:space="preserve">franchise with his most recent work as the art director for The Legend of Zelda: Breath of the Wild which is being viewed highly by critics achieving 10 out of 10’s all around. </w:t>
          </w:r>
        </w:p>
        <w:p w:rsidR="00F96B19" w:rsidRDefault="00F96B19" w:rsidP="00F96B19">
          <w:r>
            <w:rPr>
              <w:noProof/>
              <w:lang w:eastAsia="en-GB"/>
            </w:rPr>
            <w:drawing>
              <wp:inline distT="0" distB="0" distL="0" distR="0" wp14:anchorId="2757ED1A" wp14:editId="732FC699">
                <wp:extent cx="1242060" cy="1729714"/>
                <wp:effectExtent l="0" t="0" r="0" b="4445"/>
                <wp:docPr id="767439365" name="Picture 767439365" descr="Image result for ganondorf ocarina of tim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 result for ganondorf ocarina of time">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7036" cy="1750570"/>
                        </a:xfrm>
                        <a:prstGeom prst="rect">
                          <a:avLst/>
                        </a:prstGeom>
                        <a:noFill/>
                        <a:ln>
                          <a:noFill/>
                        </a:ln>
                      </pic:spPr>
                    </pic:pic>
                  </a:graphicData>
                </a:graphic>
              </wp:inline>
            </w:drawing>
          </w:r>
        </w:p>
        <w:p w:rsidR="00F96B19" w:rsidRPr="007B691C" w:rsidRDefault="00F96B19" w:rsidP="00F96B19">
          <w:pPr>
            <w:pStyle w:val="Heading2"/>
            <w:rPr>
              <w:sz w:val="36"/>
              <w:szCs w:val="36"/>
              <w:u w:val="single"/>
            </w:rPr>
          </w:pPr>
          <w:bookmarkStart w:id="6" w:name="_Toc500835494"/>
          <w:r w:rsidRPr="007B691C">
            <w:rPr>
              <w:sz w:val="36"/>
              <w:szCs w:val="36"/>
              <w:u w:val="single"/>
            </w:rPr>
            <w:t>Art style</w:t>
          </w:r>
          <w:bookmarkEnd w:id="6"/>
        </w:p>
        <w:p w:rsidR="00F96B19" w:rsidRDefault="00F96B19" w:rsidP="00F96B19">
          <w:r>
            <w:t>Cartoon exaggeration – toon link</w:t>
          </w:r>
        </w:p>
        <w:p w:rsidR="00F96B19" w:rsidRDefault="00F96B19" w:rsidP="00F96B19">
          <w:r>
            <w:rPr>
              <w:noProof/>
              <w:lang w:eastAsia="en-GB"/>
            </w:rPr>
            <w:drawing>
              <wp:anchor distT="0" distB="0" distL="114300" distR="114300" simplePos="0" relativeHeight="251663360" behindDoc="1" locked="0" layoutInCell="1" allowOverlap="1" wp14:anchorId="0AE2D8B7" wp14:editId="3BA0A525">
                <wp:simplePos x="0" y="0"/>
                <wp:positionH relativeFrom="margin">
                  <wp:align>left</wp:align>
                </wp:positionH>
                <wp:positionV relativeFrom="paragraph">
                  <wp:posOffset>447351</wp:posOffset>
                </wp:positionV>
                <wp:extent cx="1200150" cy="1200150"/>
                <wp:effectExtent l="0" t="0" r="0" b="0"/>
                <wp:wrapTight wrapText="bothSides">
                  <wp:wrapPolygon edited="0">
                    <wp:start x="0" y="0"/>
                    <wp:lineTo x="0" y="21257"/>
                    <wp:lineTo x="21257" y="21257"/>
                    <wp:lineTo x="21257" y="0"/>
                    <wp:lineTo x="0" y="0"/>
                  </wp:wrapPolygon>
                </wp:wrapTight>
                <wp:docPr id="361382256" name="picture" descr="Image result for toon link">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anchor>
            </w:drawing>
          </w:r>
          <w:r>
            <w:t xml:space="preserve">When </w:t>
          </w:r>
          <w:r w:rsidR="00D4492F" w:rsidRPr="09CE0E9A">
            <w:rPr>
              <w:shd w:val="clear" w:color="auto" w:fill="FFFFFF"/>
            </w:rPr>
            <w:t>the</w:t>
          </w:r>
          <w:r w:rsidRPr="09CE0E9A">
            <w:rPr>
              <w:shd w:val="clear" w:color="auto" w:fill="FFFFFF"/>
            </w:rPr>
            <w:t xml:space="preserve"> Legend of Zelda: The Wind Waker was released players were astonished with the completely different design of their beloved hero Link as Toon Link well looks like a cartoon with the bright colours and exaggerated smallness of the revived character also with the big head and eyes on the small body. Many hated but at the same time a lot of people loved the new design of the character and thanked the art department of the game including Satoru Takizawa.</w:t>
          </w:r>
          <w:r w:rsidRPr="00E1620F">
            <w:rPr>
              <w:noProof/>
              <w:lang w:eastAsia="en-GB"/>
            </w:rPr>
            <w:t xml:space="preserve"> </w:t>
          </w:r>
        </w:p>
        <w:p w:rsidR="00F96B19" w:rsidRDefault="00F96B19" w:rsidP="00F96B19">
          <w:pPr>
            <w:rPr>
              <w:noProof/>
              <w:lang w:eastAsia="en-GB"/>
            </w:rPr>
          </w:pPr>
        </w:p>
        <w:p w:rsidR="00F96B19" w:rsidRDefault="00F96B19" w:rsidP="00F96B19">
          <w:pPr>
            <w:rPr>
              <w:shd w:val="clear" w:color="auto" w:fill="FFFFFF"/>
            </w:rPr>
          </w:pPr>
          <w:r>
            <w:rPr>
              <w:noProof/>
              <w:lang w:eastAsia="en-GB"/>
            </w:rPr>
            <w:drawing>
              <wp:anchor distT="0" distB="0" distL="114300" distR="114300" simplePos="0" relativeHeight="251664384" behindDoc="1" locked="0" layoutInCell="1" allowOverlap="1" wp14:anchorId="1CEC4CEB" wp14:editId="304F89FF">
                <wp:simplePos x="0" y="0"/>
                <wp:positionH relativeFrom="margin">
                  <wp:align>right</wp:align>
                </wp:positionH>
                <wp:positionV relativeFrom="paragraph">
                  <wp:posOffset>633339</wp:posOffset>
                </wp:positionV>
                <wp:extent cx="1712595" cy="2012950"/>
                <wp:effectExtent l="0" t="0" r="1905" b="6350"/>
                <wp:wrapTight wrapText="bothSides">
                  <wp:wrapPolygon edited="0">
                    <wp:start x="0" y="0"/>
                    <wp:lineTo x="0" y="21464"/>
                    <wp:lineTo x="21384" y="21464"/>
                    <wp:lineTo x="21384" y="0"/>
                    <wp:lineTo x="0" y="0"/>
                  </wp:wrapPolygon>
                </wp:wrapTight>
                <wp:docPr id="1231684972" name="picture" descr="Image result for twilight princess link">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0">
                          <a:extLst>
                            <a:ext uri="{28A0092B-C50C-407E-A947-70E740481C1C}">
                              <a14:useLocalDpi xmlns:a14="http://schemas.microsoft.com/office/drawing/2010/main" val="0"/>
                            </a:ext>
                          </a:extLst>
                        </a:blip>
                        <a:srcRect l="23136" t="3639" b="2236"/>
                        <a:stretch/>
                      </pic:blipFill>
                      <pic:spPr bwMode="auto">
                        <a:xfrm>
                          <a:off x="0" y="0"/>
                          <a:ext cx="1712595"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9CE0E9A">
            <w:rPr>
              <w:shd w:val="clear" w:color="auto" w:fill="FFFFFF"/>
            </w:rPr>
            <w:t xml:space="preserve">However, with the upset of Wind Waker Satoru Takizawa tried a completely different approach with the character Link in the new game The Legend of Zelda: Twilight Princess as he was the art director for the </w:t>
          </w:r>
          <w:r w:rsidR="00D4492F" w:rsidRPr="09CE0E9A">
            <w:rPr>
              <w:shd w:val="clear" w:color="auto" w:fill="FFFFFF"/>
            </w:rPr>
            <w:t>game,</w:t>
          </w:r>
          <w:r w:rsidRPr="09CE0E9A">
            <w:rPr>
              <w:shd w:val="clear" w:color="auto" w:fill="FFFFFF"/>
            </w:rPr>
            <w:t xml:space="preserve"> so he decided to go for a grittier and darker realism for Link and the game to demonstrate the villain Ganon’s horrible reign on the Kingdom known as Hyrule. This new art style is truly shown throughout the design of Link as his tunic is a darker green, his sword is damaged and dark and well everything has changed even Link’s hair colour from a bright blonde to a dirty blonde like it has actual dirt in his hair from battle. But not all of the fan base for Zelda liked this link and though it was too dark.</w:t>
          </w:r>
        </w:p>
        <w:p w:rsidR="00F96B19" w:rsidRDefault="00F96B19" w:rsidP="00F96B19">
          <w:r>
            <w:rPr>
              <w:shd w:val="clear" w:color="auto" w:fill="FFFFFF"/>
            </w:rPr>
            <w:t>So, Satoru made a compromise with the new game Legend of Zelda: Breath of the Wild by making Link look like the Twilight Princess Link mixed with the cartoon style of Wind Waker hoping that everyone will like Links new design to fit the fantastic game. Although I don't think Takizawa thought so many people would love the new design for Link and the game to the point that it won Game of the Year for 2017.</w:t>
          </w:r>
        </w:p>
        <w:p w:rsidR="00F96B19" w:rsidRDefault="00F96B19" w:rsidP="00F96B19">
          <w:r>
            <w:rPr>
              <w:noProof/>
              <w:lang w:eastAsia="en-GB"/>
            </w:rPr>
            <w:lastRenderedPageBreak/>
            <w:drawing>
              <wp:inline distT="0" distB="0" distL="0" distR="0" wp14:anchorId="766DBF12" wp14:editId="6B4801A9">
                <wp:extent cx="697284" cy="1434996"/>
                <wp:effectExtent l="0" t="0" r="7620" b="0"/>
                <wp:docPr id="237475958" name="picture" descr="Image result for breath of the wild link gam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a:extLst>
                            <a:ext uri="{28A0092B-C50C-407E-A947-70E740481C1C}">
                              <a14:useLocalDpi xmlns:a14="http://schemas.microsoft.com/office/drawing/2010/main" val="0"/>
                            </a:ext>
                          </a:extLst>
                        </a:blip>
                        <a:srcRect l="26254" r="38371"/>
                        <a:stretch/>
                      </pic:blipFill>
                      <pic:spPr bwMode="auto">
                        <a:xfrm>
                          <a:off x="0" y="0"/>
                          <a:ext cx="698144" cy="1436766"/>
                        </a:xfrm>
                        <a:prstGeom prst="rect">
                          <a:avLst/>
                        </a:prstGeom>
                        <a:ln>
                          <a:noFill/>
                        </a:ln>
                        <a:extLst>
                          <a:ext uri="{53640926-AAD7-44D8-BBD7-CCE9431645EC}">
                            <a14:shadowObscured xmlns:a14="http://schemas.microsoft.com/office/drawing/2010/main"/>
                          </a:ext>
                        </a:extLst>
                      </pic:spPr>
                    </pic:pic>
                  </a:graphicData>
                </a:graphic>
              </wp:inline>
            </w:drawing>
          </w:r>
        </w:p>
        <w:p w:rsidR="00F96B19" w:rsidRDefault="009E79E6" w:rsidP="00F96B19">
          <w:hyperlink r:id="rId43" w:history="1">
            <w:r w:rsidR="00F96B19" w:rsidRPr="00425411">
              <w:rPr>
                <w:rStyle w:val="Hyperlink"/>
              </w:rPr>
              <w:t>https://www.youtube.com/watch?v=cB8mi_Q2NKw</w:t>
            </w:r>
          </w:hyperlink>
        </w:p>
        <w:p w:rsidR="00F96B19" w:rsidRDefault="009E79E6" w:rsidP="00F96B19">
          <w:hyperlink r:id="rId44" w:history="1">
            <w:r w:rsidR="00F96B19" w:rsidRPr="00D32C51">
              <w:rPr>
                <w:rStyle w:val="Hyperlink"/>
              </w:rPr>
              <w:t>http://nintendo.wikia.com/wiki/Satoru_Takizawa</w:t>
            </w:r>
          </w:hyperlink>
        </w:p>
        <w:p w:rsidR="00F96B19" w:rsidRDefault="009E79E6" w:rsidP="00F96B19">
          <w:hyperlink r:id="rId45" w:history="1">
            <w:r w:rsidR="00F96B19" w:rsidRPr="00D32C51">
              <w:rPr>
                <w:rStyle w:val="Hyperlink"/>
              </w:rPr>
              <w:t>http://www.imdb.com/name/nm2242949/</w:t>
            </w:r>
          </w:hyperlink>
        </w:p>
        <w:p w:rsidR="00F96B19" w:rsidRDefault="009E79E6" w:rsidP="00F96B19">
          <w:hyperlink r:id="rId46" w:history="1">
            <w:r w:rsidR="00F96B19" w:rsidRPr="00D32C51">
              <w:rPr>
                <w:rStyle w:val="Hyperlink"/>
              </w:rPr>
              <w:t>https://bulbapedia.bulbagarden.net/wiki/Ken_Sugimori</w:t>
            </w:r>
          </w:hyperlink>
        </w:p>
        <w:p w:rsidR="00F96B19" w:rsidRDefault="009E79E6" w:rsidP="00F96B19">
          <w:pPr>
            <w:rPr>
              <w:rStyle w:val="Hyperlink"/>
            </w:rPr>
          </w:pPr>
          <w:hyperlink r:id="rId47" w:history="1">
            <w:r w:rsidR="00F96B19" w:rsidRPr="00D32C51">
              <w:rPr>
                <w:rStyle w:val="Hyperlink"/>
              </w:rPr>
              <w:t>http://pokemon.wikia.com/wiki/Ken_Sugimori</w:t>
            </w:r>
          </w:hyperlink>
        </w:p>
        <w:p w:rsidR="00F96B19" w:rsidRDefault="009E79E6" w:rsidP="00F96B19">
          <w:pPr>
            <w:rPr>
              <w:rStyle w:val="Hyperlink"/>
            </w:rPr>
          </w:pPr>
          <w:hyperlink r:id="rId48" w:history="1">
            <w:r w:rsidR="00F96B19" w:rsidRPr="005B72DC">
              <w:rPr>
                <w:rStyle w:val="Hyperlink"/>
              </w:rPr>
              <w:t>https://www.youtube.com/watch?v=5cdX-ekdpJ8</w:t>
            </w:r>
          </w:hyperlink>
        </w:p>
        <w:p w:rsidR="00F96B19" w:rsidRDefault="009E79E6" w:rsidP="00F96B19">
          <w:hyperlink r:id="rId49">
            <w:r w:rsidR="00F96B19" w:rsidRPr="127C42CE">
              <w:rPr>
                <w:rStyle w:val="Hyperlink"/>
              </w:rPr>
              <w:t>http://fuckyeahkensugimori.tumblr.com/</w:t>
            </w:r>
          </w:hyperlink>
        </w:p>
        <w:p w:rsidR="00F96B19" w:rsidRPr="00715998" w:rsidRDefault="009E79E6" w:rsidP="00F96B19">
          <w:hyperlink r:id="rId50">
            <w:r w:rsidR="00F96B19" w:rsidRPr="0C711646">
              <w:rPr>
                <w:rStyle w:val="Hyperlink"/>
                <w:rFonts w:ascii="Calibri" w:eastAsia="Calibri" w:hAnsi="Calibri" w:cs="Calibri"/>
              </w:rPr>
              <w:t>https://answers.yahoo.com/question/index?qid=20111013215602AAyumUM</w:t>
            </w:r>
          </w:hyperlink>
        </w:p>
        <w:p w:rsidR="00F96B19" w:rsidRDefault="009E79E6" w:rsidP="00F96B19">
          <w:hyperlink r:id="rId51">
            <w:r w:rsidR="00F96B19" w:rsidRPr="158A4170">
              <w:rPr>
                <w:rStyle w:val="Hyperlink"/>
                <w:rFonts w:ascii="Calibri" w:eastAsia="Calibri" w:hAnsi="Calibri" w:cs="Calibri"/>
              </w:rPr>
              <w:t>https://en.wikipedia.org/wiki/Fanzine</w:t>
            </w:r>
          </w:hyperlink>
        </w:p>
        <w:p w:rsidR="00F96B19" w:rsidRDefault="00F96B19" w:rsidP="00F96B19">
          <w:pPr>
            <w:rPr>
              <w:rFonts w:ascii="Calibri" w:eastAsia="Calibri" w:hAnsi="Calibri" w:cs="Calibri"/>
            </w:rPr>
          </w:pPr>
        </w:p>
        <w:p w:rsidR="00F96B19" w:rsidRPr="00560659" w:rsidRDefault="00F96B19" w:rsidP="00F96B19">
          <w:pPr>
            <w:pStyle w:val="Heading1"/>
            <w:rPr>
              <w:sz w:val="44"/>
              <w:szCs w:val="44"/>
              <w:u w:val="single"/>
            </w:rPr>
          </w:pPr>
          <w:bookmarkStart w:id="7" w:name="_Toc500835495"/>
          <w:r w:rsidRPr="00560659">
            <w:rPr>
              <w:sz w:val="44"/>
              <w:szCs w:val="44"/>
              <w:u w:val="single"/>
            </w:rPr>
            <w:t>Ken Sugimori</w:t>
          </w:r>
          <w:bookmarkEnd w:id="7"/>
        </w:p>
        <w:p w:rsidR="00F96B19" w:rsidRDefault="00F96B19" w:rsidP="00F96B19">
          <w:r>
            <w:rPr>
              <w:noProof/>
              <w:lang w:eastAsia="en-GB"/>
            </w:rPr>
            <w:drawing>
              <wp:inline distT="0" distB="0" distL="0" distR="0" wp14:anchorId="44748E6E" wp14:editId="4688EA4D">
                <wp:extent cx="2787015" cy="2251075"/>
                <wp:effectExtent l="0" t="0" r="0" b="0"/>
                <wp:docPr id="767439388" name="picture" descr="Image result for Ken Sugimori">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2787015" cy="2251075"/>
                        </a:xfrm>
                        <a:prstGeom prst="rect">
                          <a:avLst/>
                        </a:prstGeom>
                      </pic:spPr>
                    </pic:pic>
                  </a:graphicData>
                </a:graphic>
              </wp:inline>
            </w:drawing>
          </w:r>
        </w:p>
        <w:p w:rsidR="00F96B19" w:rsidRPr="00560659" w:rsidRDefault="00F96B19" w:rsidP="00F96B19">
          <w:pPr>
            <w:pStyle w:val="Heading2"/>
            <w:rPr>
              <w:rFonts w:eastAsia="Calibri"/>
              <w:sz w:val="36"/>
              <w:u w:val="single"/>
            </w:rPr>
          </w:pPr>
          <w:bookmarkStart w:id="8" w:name="_Toc500835496"/>
          <w:r w:rsidRPr="00560659">
            <w:rPr>
              <w:rFonts w:eastAsia="Calibri"/>
              <w:sz w:val="36"/>
              <w:u w:val="single"/>
            </w:rPr>
            <w:t>Summary</w:t>
          </w:r>
          <w:bookmarkEnd w:id="8"/>
          <w:r w:rsidRPr="00560659">
            <w:rPr>
              <w:rFonts w:eastAsia="Calibri"/>
              <w:sz w:val="36"/>
              <w:u w:val="single"/>
            </w:rPr>
            <w:t xml:space="preserve"> </w:t>
          </w:r>
        </w:p>
        <w:p w:rsidR="00F96B19" w:rsidRDefault="00F96B19" w:rsidP="00F96B19">
          <w:pPr>
            <w:rPr>
              <w:rFonts w:ascii="Calibri" w:eastAsia="Calibri" w:hAnsi="Calibri" w:cs="Calibri"/>
            </w:rPr>
          </w:pPr>
          <w:r w:rsidRPr="3C2AEC95">
            <w:rPr>
              <w:rFonts w:ascii="Calibri" w:eastAsia="Calibri" w:hAnsi="Calibri" w:cs="Calibri"/>
            </w:rPr>
            <w:t>Ken Sugimori is a phenomenal illustrator, writer and animator, he is most known for his work with the massive Pokémon franchise. Ken Sugimori was born on the 27</w:t>
          </w:r>
          <w:r w:rsidRPr="3C2AEC95">
            <w:rPr>
              <w:rFonts w:ascii="Calibri" w:eastAsia="Calibri" w:hAnsi="Calibri" w:cs="Calibri"/>
              <w:vertAlign w:val="superscript"/>
            </w:rPr>
            <w:t>th</w:t>
          </w:r>
          <w:r w:rsidRPr="3C2AEC95">
            <w:rPr>
              <w:rFonts w:ascii="Calibri" w:eastAsia="Calibri" w:hAnsi="Calibri" w:cs="Calibri"/>
            </w:rPr>
            <w:t xml:space="preserve"> of January 1966 and raised in Tokyo, Japan. Sugimori's first recorded work on a video game was with the SNES (Super Nintendo Entertainment System) title Smart Ball he worked in the animation department and the writing team with the game development company Game Freak. Ken Sugimori acquired his education from Tokyo </w:t>
          </w:r>
          <w:r w:rsidRPr="3C2AEC95">
            <w:rPr>
              <w:rFonts w:ascii="Calibri" w:eastAsia="Calibri" w:hAnsi="Calibri" w:cs="Calibri"/>
            </w:rPr>
            <w:lastRenderedPageBreak/>
            <w:t xml:space="preserve">National College of Technology where of course he studied electronics. </w:t>
          </w:r>
          <w:r>
            <w:rPr>
              <w:noProof/>
              <w:lang w:eastAsia="en-GB"/>
            </w:rPr>
            <w:drawing>
              <wp:inline distT="0" distB="0" distL="0" distR="0" wp14:anchorId="0D916BBC" wp14:editId="1EDEC405">
                <wp:extent cx="2095500" cy="1531620"/>
                <wp:effectExtent l="0" t="0" r="0" b="0"/>
                <wp:docPr id="1009446037" name="picture" descr="Image result for smart ball">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31620"/>
                        </a:xfrm>
                        <a:prstGeom prst="rect">
                          <a:avLst/>
                        </a:prstGeom>
                      </pic:spPr>
                    </pic:pic>
                  </a:graphicData>
                </a:graphic>
              </wp:inline>
            </w:drawing>
          </w:r>
        </w:p>
        <w:p w:rsidR="00F96B19" w:rsidRPr="00560659" w:rsidRDefault="00F96B19" w:rsidP="00F96B19">
          <w:pPr>
            <w:pStyle w:val="Heading2"/>
            <w:rPr>
              <w:rFonts w:eastAsia="Calibri"/>
              <w:sz w:val="36"/>
              <w:u w:val="single"/>
            </w:rPr>
          </w:pPr>
          <w:bookmarkStart w:id="9" w:name="_Toc500835497"/>
          <w:r w:rsidRPr="00560659">
            <w:rPr>
              <w:rFonts w:eastAsia="Calibri"/>
              <w:sz w:val="36"/>
              <w:u w:val="single"/>
            </w:rPr>
            <w:t>History</w:t>
          </w:r>
          <w:bookmarkEnd w:id="9"/>
        </w:p>
        <w:p w:rsidR="00F96B19" w:rsidRDefault="00F96B19" w:rsidP="00F96B19">
          <w:pPr>
            <w:rPr>
              <w:rFonts w:ascii="Calibri" w:eastAsia="Calibri" w:hAnsi="Calibri" w:cs="Calibri"/>
            </w:rPr>
          </w:pPr>
          <w:r w:rsidRPr="3C2AEC95">
            <w:rPr>
              <w:rFonts w:ascii="Calibri" w:eastAsia="Calibri" w:hAnsi="Calibri" w:cs="Calibri"/>
            </w:rPr>
            <w:t>Sugimori used to illustrate gaming related fanzine's (A magazine in the shape of a fan) called Game Freak from early 1981 to 1986 they contained information on certain characters of a video game and their different moves. Sugimori shortly became friends with the creator of the fanzine Satoshi Tajiri even though he used to only do work on a freelance basis as Ken originally wanted to pursue a career as a manga artist. However, Sugimori's career path changed when he decided officially join Game Freak as an employee. Sugimori and Tajiri decided to change the company and pursue game development in 1989. As a new revived company Tajiri and Sugimori decided to pitch a new arcade game to the famous company Namco and produced Mendel Palace ADD PIC OF GAME.</w:t>
          </w:r>
          <w:r>
            <w:t xml:space="preserve"> </w:t>
          </w:r>
          <w:r>
            <w:rPr>
              <w:noProof/>
              <w:lang w:eastAsia="en-GB"/>
            </w:rPr>
            <w:drawing>
              <wp:inline distT="0" distB="0" distL="0" distR="0" wp14:anchorId="6312BA8C" wp14:editId="608B78AE">
                <wp:extent cx="1854627" cy="1234440"/>
                <wp:effectExtent l="0" t="0" r="0" b="3810"/>
                <wp:docPr id="1748917992" name="picture" descr="Image result for game freak fanzin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4627" cy="1234440"/>
                        </a:xfrm>
                        <a:prstGeom prst="rect">
                          <a:avLst/>
                        </a:prstGeom>
                      </pic:spPr>
                    </pic:pic>
                  </a:graphicData>
                </a:graphic>
              </wp:inline>
            </w:drawing>
          </w:r>
          <w:r>
            <w:rPr>
              <w:noProof/>
              <w:lang w:eastAsia="en-GB"/>
            </w:rPr>
            <w:drawing>
              <wp:inline distT="0" distB="0" distL="0" distR="0" wp14:anchorId="61A193A9" wp14:editId="0EAA9C2E">
                <wp:extent cx="1854200" cy="1236133"/>
                <wp:effectExtent l="0" t="0" r="0" b="2540"/>
                <wp:docPr id="668985684" name="picture" descr="Image result for game freak fanzin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1854200" cy="1236133"/>
                        </a:xfrm>
                        <a:prstGeom prst="rect">
                          <a:avLst/>
                        </a:prstGeom>
                      </pic:spPr>
                    </pic:pic>
                  </a:graphicData>
                </a:graphic>
              </wp:inline>
            </w:drawing>
          </w:r>
          <w:r>
            <w:rPr>
              <w:noProof/>
              <w:lang w:eastAsia="en-GB"/>
            </w:rPr>
            <w:drawing>
              <wp:inline distT="0" distB="0" distL="0" distR="0" wp14:anchorId="423645C3" wp14:editId="371F1465">
                <wp:extent cx="1661160" cy="1245870"/>
                <wp:effectExtent l="0" t="0" r="0" b="0"/>
                <wp:docPr id="1538522622" name="picture" descr="Image result for mendel palac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61160" cy="1245870"/>
                        </a:xfrm>
                        <a:prstGeom prst="rect">
                          <a:avLst/>
                        </a:prstGeom>
                      </pic:spPr>
                    </pic:pic>
                  </a:graphicData>
                </a:graphic>
              </wp:inline>
            </w:drawing>
          </w:r>
          <w:r>
            <w:rPr>
              <w:noProof/>
              <w:lang w:eastAsia="en-GB"/>
            </w:rPr>
            <w:drawing>
              <wp:inline distT="0" distB="0" distL="0" distR="0" wp14:anchorId="3E5E3644" wp14:editId="3F54A4CC">
                <wp:extent cx="1546860" cy="1358336"/>
                <wp:effectExtent l="0" t="0" r="0" b="0"/>
                <wp:docPr id="842823983" name="picture" descr="Image result for mendel palac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1546860" cy="1358336"/>
                        </a:xfrm>
                        <a:prstGeom prst="rect">
                          <a:avLst/>
                        </a:prstGeom>
                      </pic:spPr>
                    </pic:pic>
                  </a:graphicData>
                </a:graphic>
              </wp:inline>
            </w:drawing>
          </w:r>
        </w:p>
        <w:p w:rsidR="00F96B19" w:rsidRDefault="00F96B19" w:rsidP="00F96B19">
          <w:pPr>
            <w:rPr>
              <w:rFonts w:ascii="Calibri" w:eastAsia="Calibri" w:hAnsi="Calibri" w:cs="Calibri"/>
            </w:rPr>
          </w:pPr>
          <w:r w:rsidRPr="3C2AEC95">
            <w:rPr>
              <w:rFonts w:ascii="Calibri" w:eastAsia="Calibri" w:hAnsi="Calibri" w:cs="Calibri"/>
            </w:rPr>
            <w:t xml:space="preserve">Ken Sugimori is mostly famous for creating the final designs for the original 151 Pokémon in Pokémon Red and Green created in 1995 with Atsuko Nishida, Motofumi Fujiwara and Shigeki Morimoto and released in Japan in 1996. Sugimori did the final designs for all of the Pokémon because the company wanted all the Pokémon to have a uniform style. Sugimori based his artwork for the pocket monsters on the </w:t>
          </w:r>
          <w:r w:rsidR="00D4492F" w:rsidRPr="3C2AEC95">
            <w:rPr>
              <w:rFonts w:ascii="Calibri" w:eastAsia="Calibri" w:hAnsi="Calibri" w:cs="Calibri"/>
            </w:rPr>
            <w:t>in-game</w:t>
          </w:r>
          <w:r w:rsidRPr="3C2AEC95">
            <w:rPr>
              <w:rFonts w:ascii="Calibri" w:eastAsia="Calibri" w:hAnsi="Calibri" w:cs="Calibri"/>
            </w:rPr>
            <w:t xml:space="preserve"> sprites as this was the only artwork they had for the characters. He has also worked on various Pokémon movies, trading cards, other fantastic games </w:t>
          </w:r>
          <w:r w:rsidRPr="3C2AEC95">
            <w:rPr>
              <w:rFonts w:ascii="Calibri" w:eastAsia="Calibri" w:hAnsi="Calibri" w:cs="Calibri"/>
            </w:rPr>
            <w:lastRenderedPageBreak/>
            <w:t>and Sugimori has also work</w:t>
          </w:r>
          <w:r w:rsidR="00D4492F">
            <w:rPr>
              <w:rFonts w:ascii="Calibri" w:eastAsia="Calibri" w:hAnsi="Calibri" w:cs="Calibri"/>
            </w:rPr>
            <w:t>ed</w:t>
          </w:r>
          <w:r w:rsidRPr="3C2AEC95">
            <w:rPr>
              <w:rFonts w:ascii="Calibri" w:eastAsia="Calibri" w:hAnsi="Calibri" w:cs="Calibri"/>
            </w:rPr>
            <w:t xml:space="preserve"> on many </w:t>
          </w:r>
          <w:r w:rsidR="00D4492F">
            <w:rPr>
              <w:rFonts w:ascii="Calibri" w:eastAsia="Calibri" w:hAnsi="Calibri" w:cs="Calibri"/>
            </w:rPr>
            <w:t xml:space="preserve">other </w:t>
          </w:r>
          <w:r w:rsidRPr="3C2AEC95">
            <w:rPr>
              <w:rFonts w:ascii="Calibri" w:eastAsia="Calibri" w:hAnsi="Calibri" w:cs="Calibri"/>
            </w:rPr>
            <w:t xml:space="preserve">manga.                                     </w:t>
          </w:r>
          <w:r>
            <w:t xml:space="preserve"> </w:t>
          </w:r>
          <w:r>
            <w:rPr>
              <w:noProof/>
              <w:lang w:eastAsia="en-GB"/>
            </w:rPr>
            <w:drawing>
              <wp:inline distT="0" distB="0" distL="0" distR="0" wp14:anchorId="2D42F4A3" wp14:editId="7CAFD279">
                <wp:extent cx="2141220" cy="1203997"/>
                <wp:effectExtent l="0" t="0" r="0" b="0"/>
                <wp:docPr id="865577386" name="picture" descr="Image result for pokemon red and green japan editi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2141220" cy="1203997"/>
                        </a:xfrm>
                        <a:prstGeom prst="rect">
                          <a:avLst/>
                        </a:prstGeom>
                      </pic:spPr>
                    </pic:pic>
                  </a:graphicData>
                </a:graphic>
              </wp:inline>
            </w:drawing>
          </w:r>
        </w:p>
        <w:p w:rsidR="00F96B19" w:rsidRDefault="00F96B19" w:rsidP="00F96B19">
          <w:pPr>
            <w:rPr>
              <w:rFonts w:ascii="Calibri" w:eastAsia="Calibri" w:hAnsi="Calibri" w:cs="Calibri"/>
            </w:rPr>
          </w:pPr>
          <w:r w:rsidRPr="3C2AEC95">
            <w:rPr>
              <w:rFonts w:ascii="Calibri" w:eastAsia="Calibri" w:hAnsi="Calibri" w:cs="Calibri"/>
            </w:rPr>
            <w:t>When Game Freak started developing Pokémon Black and White in 2010 Sugimori directed a team of 17 people to design new Pokémon and characters for the game. Sugimori's inspiration for the Pokémon in Black and White from observing animals in zoos and aquariums. Ken Sugimori has also done a few manga's (a Japanese comic) including an original which was a pre-order exclusive in the guide with the game Pokémon Mystery Dungeon: Explorers of Time and Darkness.</w:t>
          </w:r>
        </w:p>
        <w:p w:rsidR="00F96B19" w:rsidRDefault="00F96B19" w:rsidP="00F96B19">
          <w:pPr>
            <w:rPr>
              <w:rFonts w:ascii="Calibri" w:eastAsia="Calibri" w:hAnsi="Calibri" w:cs="Calibri"/>
            </w:rPr>
          </w:pPr>
          <w:r>
            <w:rPr>
              <w:noProof/>
              <w:lang w:eastAsia="en-GB"/>
            </w:rPr>
            <w:drawing>
              <wp:inline distT="0" distB="0" distL="0" distR="0" wp14:anchorId="002A742E" wp14:editId="77B7C4E0">
                <wp:extent cx="2697480" cy="1206041"/>
                <wp:effectExtent l="0" t="0" r="7620" b="0"/>
                <wp:docPr id="19" name="Picture 19" descr="Image result for pokemon black and whit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 result for pokemon black and whit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4928" cy="1213842"/>
                        </a:xfrm>
                        <a:prstGeom prst="rect">
                          <a:avLst/>
                        </a:prstGeom>
                        <a:noFill/>
                        <a:ln>
                          <a:noFill/>
                        </a:ln>
                      </pic:spPr>
                    </pic:pic>
                  </a:graphicData>
                </a:graphic>
              </wp:inline>
            </w:drawing>
          </w:r>
          <w:r w:rsidRPr="005B33D5">
            <w:t xml:space="preserve"> </w:t>
          </w:r>
          <w:r>
            <w:rPr>
              <w:noProof/>
              <w:lang w:eastAsia="en-GB"/>
            </w:rPr>
            <w:drawing>
              <wp:inline distT="0" distB="0" distL="0" distR="0" wp14:anchorId="6008C01B" wp14:editId="4ABEC844">
                <wp:extent cx="826634" cy="1203960"/>
                <wp:effectExtent l="0" t="0" r="0" b="0"/>
                <wp:docPr id="20" name="Picture 20" descr="Image result for pre-order exclusive with the game Pokemon Mystery Dungeon: Explorers of Time and Explorers of Darknes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result for pre-order exclusive with the game Pokemon Mystery Dungeon: Explorers of Time and Explorers of Darkness.">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41409" cy="1225479"/>
                        </a:xfrm>
                        <a:prstGeom prst="rect">
                          <a:avLst/>
                        </a:prstGeom>
                        <a:noFill/>
                        <a:ln>
                          <a:noFill/>
                        </a:ln>
                      </pic:spPr>
                    </pic:pic>
                  </a:graphicData>
                </a:graphic>
              </wp:inline>
            </w:drawing>
          </w:r>
        </w:p>
        <w:p w:rsidR="00F96B19" w:rsidRDefault="00F96B19" w:rsidP="00F96B19">
          <w:pPr>
            <w:rPr>
              <w:rFonts w:ascii="Calibri" w:eastAsia="Calibri" w:hAnsi="Calibri" w:cs="Calibri"/>
            </w:rPr>
          </w:pPr>
          <w:r w:rsidRPr="3C2AEC95">
            <w:rPr>
              <w:rFonts w:ascii="Calibri" w:eastAsia="Calibri" w:hAnsi="Calibri" w:cs="Calibri"/>
            </w:rPr>
            <w:t xml:space="preserve">Sugimori has a specific routine when designing new characters for a franchise firstly he will make a rough sketch then he will trace it onto film paper while adding detail, after that he will trace over the paper making a professional character. </w:t>
          </w:r>
          <w:r w:rsidR="00D4492F" w:rsidRPr="3C2AEC95">
            <w:rPr>
              <w:rFonts w:ascii="Calibri" w:eastAsia="Calibri" w:hAnsi="Calibri" w:cs="Calibri"/>
            </w:rPr>
            <w:t>Often,</w:t>
          </w:r>
          <w:r w:rsidRPr="3C2AEC95">
            <w:rPr>
              <w:rFonts w:ascii="Calibri" w:eastAsia="Calibri" w:hAnsi="Calibri" w:cs="Calibri"/>
            </w:rPr>
            <w:t xml:space="preserve"> he will change the proportions of the character until he is satisfied with his work.</w:t>
          </w:r>
        </w:p>
        <w:p w:rsidR="00F96B19" w:rsidRPr="00560659" w:rsidRDefault="00F96B19" w:rsidP="00F96B19">
          <w:pPr>
            <w:pStyle w:val="Heading2"/>
            <w:rPr>
              <w:sz w:val="36"/>
              <w:u w:val="single"/>
            </w:rPr>
          </w:pPr>
          <w:bookmarkStart w:id="10" w:name="_Toc500835498"/>
          <w:r w:rsidRPr="00560659">
            <w:rPr>
              <w:sz w:val="36"/>
              <w:u w:val="single"/>
            </w:rPr>
            <w:t>Art style</w:t>
          </w:r>
          <w:bookmarkEnd w:id="10"/>
        </w:p>
        <w:p w:rsidR="00F96B19" w:rsidRDefault="00F96B19" w:rsidP="00F96B19">
          <w:r>
            <w:t xml:space="preserve">Ken Sugimori's art style is very infrequent and constantly changes depending on what he is working on, such as for the Pokémon game franchise he uses pixel art as that is the only way they could represent art on the outdated Gameboy and or Gameboy colour. His pixelated art is </w:t>
          </w:r>
          <w:r w:rsidR="00D4492F">
            <w:t>outstanding,</w:t>
          </w:r>
          <w:r>
            <w:t xml:space="preserve"> and this is proven as it captured the heart of millions when playing the original Pokémon games. </w:t>
          </w:r>
          <w:r>
            <w:rPr>
              <w:noProof/>
              <w:lang w:eastAsia="en-GB"/>
            </w:rPr>
            <w:drawing>
              <wp:inline distT="0" distB="0" distL="0" distR="0" wp14:anchorId="1415A73B" wp14:editId="1DBD43B3">
                <wp:extent cx="2103120" cy="1463210"/>
                <wp:effectExtent l="0" t="0" r="0" b="3810"/>
                <wp:docPr id="2127833835" name="picture" descr="Image result for pokemon red and blue gameplay">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2103120" cy="1463210"/>
                        </a:xfrm>
                        <a:prstGeom prst="rect">
                          <a:avLst/>
                        </a:prstGeom>
                      </pic:spPr>
                    </pic:pic>
                  </a:graphicData>
                </a:graphic>
              </wp:inline>
            </w:drawing>
          </w:r>
          <w:r>
            <w:t xml:space="preserve"> </w:t>
          </w:r>
          <w:r>
            <w:rPr>
              <w:noProof/>
              <w:lang w:eastAsia="en-GB"/>
            </w:rPr>
            <w:drawing>
              <wp:inline distT="0" distB="0" distL="0" distR="0" wp14:anchorId="00DAE586" wp14:editId="68A401B2">
                <wp:extent cx="1601833" cy="1440180"/>
                <wp:effectExtent l="0" t="0" r="0" b="7620"/>
                <wp:docPr id="805211010" name="picture" descr="Image result for pokemon red and blue gameplay">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1601833" cy="1440180"/>
                        </a:xfrm>
                        <a:prstGeom prst="rect">
                          <a:avLst/>
                        </a:prstGeom>
                      </pic:spPr>
                    </pic:pic>
                  </a:graphicData>
                </a:graphic>
              </wp:inline>
            </w:drawing>
          </w:r>
        </w:p>
        <w:p w:rsidR="00F96B19" w:rsidRDefault="00F96B19" w:rsidP="00F96B19">
          <w:r>
            <w:t xml:space="preserve">Ken Sugimori also uses the manga art style as he used to want to be a manga artist before he started designing </w:t>
          </w:r>
          <w:r w:rsidR="00D4492F">
            <w:t>games,</w:t>
          </w:r>
          <w:r>
            <w:t xml:space="preserve"> but he still incorporates manga into his work now as you can see from the picture of Charizard, Ash and his rival, Sugimori still uses his classic watercolour art style and relates it to Pokémon. Sugimori’s water colour paint art style shines through in his work as it precisely displays his imagination and intended picture he wanted the reader to see.</w:t>
          </w:r>
          <w:r w:rsidRPr="3C2AEC95">
            <w:rPr>
              <w:noProof/>
              <w:lang w:eastAsia="en-GB"/>
            </w:rPr>
            <w:t xml:space="preserve"> </w:t>
          </w:r>
        </w:p>
        <w:p w:rsidR="00F96B19" w:rsidRDefault="00F96B19" w:rsidP="00F96B19">
          <w:r>
            <w:rPr>
              <w:noProof/>
              <w:lang w:eastAsia="en-GB"/>
            </w:rPr>
            <w:lastRenderedPageBreak/>
            <w:drawing>
              <wp:inline distT="0" distB="0" distL="0" distR="0" wp14:anchorId="76E1F675" wp14:editId="55B8E847">
                <wp:extent cx="2659380" cy="1497231"/>
                <wp:effectExtent l="0" t="0" r="7620" b="8255"/>
                <wp:docPr id="767439366" name="Picture 767439366" descr="Image result for game freak fanzin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result for game freak fanzine">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78652" cy="1508081"/>
                        </a:xfrm>
                        <a:prstGeom prst="rect">
                          <a:avLst/>
                        </a:prstGeom>
                        <a:noFill/>
                        <a:ln>
                          <a:noFill/>
                        </a:ln>
                      </pic:spPr>
                    </pic:pic>
                  </a:graphicData>
                </a:graphic>
              </wp:inline>
            </w:drawing>
          </w:r>
          <w:r>
            <w:rPr>
              <w:noProof/>
              <w:lang w:eastAsia="en-GB"/>
            </w:rPr>
            <w:drawing>
              <wp:inline distT="0" distB="0" distL="0" distR="0" wp14:anchorId="31B3DCB6" wp14:editId="5C2701B1">
                <wp:extent cx="2256323" cy="1504950"/>
                <wp:effectExtent l="0" t="0" r="0" b="0"/>
                <wp:docPr id="767439367" name="Picture 767439367" descr="Image result for ken sugimori manga">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n sugimori mang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67594" cy="1512468"/>
                        </a:xfrm>
                        <a:prstGeom prst="rect">
                          <a:avLst/>
                        </a:prstGeom>
                        <a:noFill/>
                        <a:ln>
                          <a:noFill/>
                        </a:ln>
                      </pic:spPr>
                    </pic:pic>
                  </a:graphicData>
                </a:graphic>
              </wp:inline>
            </w:drawing>
          </w:r>
          <w:r>
            <w:rPr>
              <w:noProof/>
              <w:lang w:eastAsia="en-GB"/>
            </w:rPr>
            <w:drawing>
              <wp:inline distT="0" distB="0" distL="0" distR="0" wp14:anchorId="5F78B964" wp14:editId="356D2638">
                <wp:extent cx="2276475" cy="2756228"/>
                <wp:effectExtent l="0" t="0" r="0" b="6350"/>
                <wp:docPr id="767439368" name="Picture 767439368" descr="Image result for ken sugimori manga">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n sugimori mang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1772" cy="2762642"/>
                        </a:xfrm>
                        <a:prstGeom prst="rect">
                          <a:avLst/>
                        </a:prstGeom>
                        <a:noFill/>
                        <a:ln>
                          <a:noFill/>
                        </a:ln>
                      </pic:spPr>
                    </pic:pic>
                  </a:graphicData>
                </a:graphic>
              </wp:inline>
            </w:drawing>
          </w:r>
        </w:p>
        <w:p w:rsidR="00F96B19" w:rsidRDefault="00F96B19" w:rsidP="00F96B19">
          <w:r>
            <w:t>With Pokémon as a franchise becoming so popular an anime was created which was called Pokémon Indigo League and in the animation department for this show was the Ken Sugimori and that is clearly seen in the art style for the show as it looks just like Sugimori’s old water colour manga’s just without the water colour and with bold thick paint colours. This is shown truly with the character Misty in the television show compared to a female character in one of Sugimori’s manga’s they look almost exactly alike with the same straight lines representing their chins.</w:t>
          </w:r>
        </w:p>
        <w:p w:rsidR="00F96B19" w:rsidRDefault="00F96B19" w:rsidP="00F96B19">
          <w:pPr>
            <w:rPr>
              <w:noProof/>
              <w:lang w:eastAsia="en-GB"/>
            </w:rPr>
          </w:pPr>
          <w:r>
            <w:rPr>
              <w:noProof/>
              <w:lang w:eastAsia="en-GB"/>
            </w:rPr>
            <w:drawing>
              <wp:inline distT="0" distB="0" distL="0" distR="0" wp14:anchorId="375FF39B" wp14:editId="77116329">
                <wp:extent cx="2343150" cy="1757363"/>
                <wp:effectExtent l="0" t="0" r="0" b="0"/>
                <wp:docPr id="767439369" name="Picture 767439369" descr="Image result for pokemon indigo league mis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kemon indigo league mist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84986" cy="1788740"/>
                        </a:xfrm>
                        <a:prstGeom prst="rect">
                          <a:avLst/>
                        </a:prstGeom>
                        <a:noFill/>
                        <a:ln>
                          <a:noFill/>
                        </a:ln>
                      </pic:spPr>
                    </pic:pic>
                  </a:graphicData>
                </a:graphic>
              </wp:inline>
            </w:drawing>
          </w:r>
          <w:r>
            <w:rPr>
              <w:noProof/>
              <w:lang w:eastAsia="en-GB"/>
            </w:rPr>
            <w:drawing>
              <wp:inline distT="0" distB="0" distL="0" distR="0" wp14:anchorId="711624A3" wp14:editId="79886E15">
                <wp:extent cx="1460500" cy="1762672"/>
                <wp:effectExtent l="0" t="0" r="6350" b="9525"/>
                <wp:docPr id="11" name="Picture 11" descr="Image result for ken sugimori manga">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n sugimori manga"/>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7233" t="6024" r="57811" b="30723"/>
                        <a:stretch/>
                      </pic:blipFill>
                      <pic:spPr bwMode="auto">
                        <a:xfrm>
                          <a:off x="0" y="0"/>
                          <a:ext cx="1481696" cy="1788254"/>
                        </a:xfrm>
                        <a:prstGeom prst="rect">
                          <a:avLst/>
                        </a:prstGeom>
                        <a:noFill/>
                        <a:ln>
                          <a:noFill/>
                        </a:ln>
                        <a:extLst>
                          <a:ext uri="{53640926-AAD7-44D8-BBD7-CCE9431645EC}">
                            <a14:shadowObscured xmlns:a14="http://schemas.microsoft.com/office/drawing/2010/main"/>
                          </a:ext>
                        </a:extLst>
                      </pic:spPr>
                    </pic:pic>
                  </a:graphicData>
                </a:graphic>
              </wp:inline>
            </w:drawing>
          </w:r>
        </w:p>
        <w:p w:rsidR="00F73C80" w:rsidRPr="00823473" w:rsidRDefault="009E79E6" w:rsidP="00823473">
          <w:pPr>
            <w:rPr>
              <w:ins w:id="11" w:author="user" w:date="2017-10-06T18:05:00Z"/>
            </w:rPr>
          </w:pPr>
        </w:p>
      </w:sdtContent>
    </w:sdt>
    <w:p w:rsidR="00A40F70" w:rsidRDefault="00A40F70"/>
    <w:sectPr w:rsidR="00A40F70" w:rsidSect="00243C24">
      <w:headerReference w:type="default" r:id="rId82"/>
      <w:footerReference w:type="default" r:id="rId8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F70" w:rsidRDefault="00A40F70" w:rsidP="004041E1">
      <w:pPr>
        <w:spacing w:after="0" w:line="240" w:lineRule="auto"/>
      </w:pPr>
      <w:r>
        <w:separator/>
      </w:r>
    </w:p>
  </w:endnote>
  <w:endnote w:type="continuationSeparator" w:id="0">
    <w:p w:rsidR="00A40F70" w:rsidRDefault="00A40F70"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0F70" w:rsidRDefault="00A40F70" w:rsidP="00E2714D">
    <w:pPr>
      <w:pStyle w:val="Footer"/>
    </w:pPr>
    <w:r>
      <w:t xml:space="preserve">Joseph Roper </w:t>
    </w:r>
    <w:r>
      <w:tab/>
    </w:r>
    <w:r>
      <w:tab/>
    </w:r>
    <w:sdt>
      <w:sdtPr>
        <w:id w:val="-1770381836"/>
        <w:docPartObj>
          <w:docPartGallery w:val="Page Numbers (Bottom of Page)"/>
          <w:docPartUnique/>
        </w:docPartObj>
      </w:sdtPr>
      <w:sdtEndPr/>
      <w:sdtContent>
        <w:r>
          <w:t xml:space="preserve">Page | </w:t>
        </w:r>
        <w:r w:rsidR="00F73C80">
          <w:fldChar w:fldCharType="begin"/>
        </w:r>
        <w:r w:rsidR="00F73C80">
          <w:instrText xml:space="preserve"> PAGE   \* MERGEFORMAT </w:instrText>
        </w:r>
        <w:r w:rsidR="00F73C80">
          <w:fldChar w:fldCharType="separate"/>
        </w:r>
        <w:r w:rsidR="007E5CF3">
          <w:rPr>
            <w:noProof/>
          </w:rPr>
          <w:t>2</w:t>
        </w:r>
        <w:r w:rsidR="00F73C80">
          <w:rPr>
            <w:noProof/>
          </w:rPr>
          <w:fldChar w:fldCharType="end"/>
        </w:r>
        <w:r>
          <w:t xml:space="preserve"> </w:t>
        </w:r>
      </w:sdtContent>
    </w:sdt>
  </w:p>
  <w:p w:rsidR="00A40F70" w:rsidRDefault="00A40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F70" w:rsidRDefault="00A40F70" w:rsidP="004041E1">
      <w:pPr>
        <w:spacing w:after="0" w:line="240" w:lineRule="auto"/>
      </w:pPr>
      <w:r>
        <w:separator/>
      </w:r>
    </w:p>
  </w:footnote>
  <w:footnote w:type="continuationSeparator" w:id="0">
    <w:p w:rsidR="00A40F70" w:rsidRDefault="00A40F70"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rsidR="00A40F70" w:rsidRPr="004041E1" w:rsidRDefault="00A40F70"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rsidR="00A40F70" w:rsidRDefault="00A40F70">
    <w:pPr>
      <w:pStyle w:val="Header"/>
    </w:pPr>
  </w:p>
  <w:p w:rsidR="00A40F70" w:rsidRDefault="00A40F7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GB" w:vendorID="64" w:dllVersion="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EB3"/>
    <w:rsid w:val="00005230"/>
    <w:rsid w:val="00015899"/>
    <w:rsid w:val="00020697"/>
    <w:rsid w:val="0004757D"/>
    <w:rsid w:val="00052D5F"/>
    <w:rsid w:val="00057093"/>
    <w:rsid w:val="000A4BDF"/>
    <w:rsid w:val="000B5D10"/>
    <w:rsid w:val="000C0AAA"/>
    <w:rsid w:val="000C42A1"/>
    <w:rsid w:val="000D748D"/>
    <w:rsid w:val="00124772"/>
    <w:rsid w:val="0013094D"/>
    <w:rsid w:val="00156344"/>
    <w:rsid w:val="00166CF7"/>
    <w:rsid w:val="001B391E"/>
    <w:rsid w:val="001C7D0D"/>
    <w:rsid w:val="001F3D70"/>
    <w:rsid w:val="002377B0"/>
    <w:rsid w:val="00243C24"/>
    <w:rsid w:val="00247166"/>
    <w:rsid w:val="00266EFE"/>
    <w:rsid w:val="002A4485"/>
    <w:rsid w:val="002A5CD4"/>
    <w:rsid w:val="002A6629"/>
    <w:rsid w:val="002B1147"/>
    <w:rsid w:val="0037476A"/>
    <w:rsid w:val="003B6FD4"/>
    <w:rsid w:val="003E1E74"/>
    <w:rsid w:val="004041E1"/>
    <w:rsid w:val="00447E66"/>
    <w:rsid w:val="00490D86"/>
    <w:rsid w:val="00494E20"/>
    <w:rsid w:val="004956F8"/>
    <w:rsid w:val="004A7A73"/>
    <w:rsid w:val="004F7838"/>
    <w:rsid w:val="005429C4"/>
    <w:rsid w:val="0054446A"/>
    <w:rsid w:val="005632BF"/>
    <w:rsid w:val="0056614C"/>
    <w:rsid w:val="00574B0B"/>
    <w:rsid w:val="00576D7E"/>
    <w:rsid w:val="00581DD9"/>
    <w:rsid w:val="005B677D"/>
    <w:rsid w:val="005E369E"/>
    <w:rsid w:val="005F3FD9"/>
    <w:rsid w:val="005F769C"/>
    <w:rsid w:val="006472EF"/>
    <w:rsid w:val="006523A8"/>
    <w:rsid w:val="00680973"/>
    <w:rsid w:val="006A05C7"/>
    <w:rsid w:val="006A4CEB"/>
    <w:rsid w:val="006C49C8"/>
    <w:rsid w:val="006D330B"/>
    <w:rsid w:val="006D62FE"/>
    <w:rsid w:val="00742829"/>
    <w:rsid w:val="00745EB3"/>
    <w:rsid w:val="00750A32"/>
    <w:rsid w:val="0077229B"/>
    <w:rsid w:val="007B37B6"/>
    <w:rsid w:val="007C051B"/>
    <w:rsid w:val="007E5CF3"/>
    <w:rsid w:val="007F3325"/>
    <w:rsid w:val="0080419D"/>
    <w:rsid w:val="00823473"/>
    <w:rsid w:val="008446B4"/>
    <w:rsid w:val="0087450E"/>
    <w:rsid w:val="00887901"/>
    <w:rsid w:val="00892874"/>
    <w:rsid w:val="008B4705"/>
    <w:rsid w:val="00907C60"/>
    <w:rsid w:val="00930445"/>
    <w:rsid w:val="00931D78"/>
    <w:rsid w:val="00953208"/>
    <w:rsid w:val="0098528C"/>
    <w:rsid w:val="009A6D79"/>
    <w:rsid w:val="009A73D8"/>
    <w:rsid w:val="009B0000"/>
    <w:rsid w:val="009C0078"/>
    <w:rsid w:val="009E79E6"/>
    <w:rsid w:val="00A0230C"/>
    <w:rsid w:val="00A03895"/>
    <w:rsid w:val="00A2643E"/>
    <w:rsid w:val="00A271E0"/>
    <w:rsid w:val="00A40F70"/>
    <w:rsid w:val="00A53733"/>
    <w:rsid w:val="00A64D4D"/>
    <w:rsid w:val="00A6753D"/>
    <w:rsid w:val="00A76926"/>
    <w:rsid w:val="00A852E5"/>
    <w:rsid w:val="00A95FAC"/>
    <w:rsid w:val="00AB2196"/>
    <w:rsid w:val="00AD7925"/>
    <w:rsid w:val="00AE0578"/>
    <w:rsid w:val="00AE6F1C"/>
    <w:rsid w:val="00B228BC"/>
    <w:rsid w:val="00B642F3"/>
    <w:rsid w:val="00B908FC"/>
    <w:rsid w:val="00B95DC8"/>
    <w:rsid w:val="00BD1663"/>
    <w:rsid w:val="00BE2D1E"/>
    <w:rsid w:val="00BE582E"/>
    <w:rsid w:val="00C157CD"/>
    <w:rsid w:val="00C16E7C"/>
    <w:rsid w:val="00C22BD2"/>
    <w:rsid w:val="00C22F5E"/>
    <w:rsid w:val="00C40C34"/>
    <w:rsid w:val="00C47B18"/>
    <w:rsid w:val="00C62615"/>
    <w:rsid w:val="00C86C9D"/>
    <w:rsid w:val="00C870F0"/>
    <w:rsid w:val="00C9412F"/>
    <w:rsid w:val="00C96C09"/>
    <w:rsid w:val="00CA39F4"/>
    <w:rsid w:val="00CC4AB7"/>
    <w:rsid w:val="00CC6217"/>
    <w:rsid w:val="00CD71A6"/>
    <w:rsid w:val="00CE3D34"/>
    <w:rsid w:val="00CF0239"/>
    <w:rsid w:val="00CF5719"/>
    <w:rsid w:val="00D2008D"/>
    <w:rsid w:val="00D30CF9"/>
    <w:rsid w:val="00D377D7"/>
    <w:rsid w:val="00D4379F"/>
    <w:rsid w:val="00D4492F"/>
    <w:rsid w:val="00D478AD"/>
    <w:rsid w:val="00D570F1"/>
    <w:rsid w:val="00D8135A"/>
    <w:rsid w:val="00D8537F"/>
    <w:rsid w:val="00D901B3"/>
    <w:rsid w:val="00DC29EB"/>
    <w:rsid w:val="00DD0A6D"/>
    <w:rsid w:val="00DD563D"/>
    <w:rsid w:val="00E1625D"/>
    <w:rsid w:val="00E24D3A"/>
    <w:rsid w:val="00E2714D"/>
    <w:rsid w:val="00E3713E"/>
    <w:rsid w:val="00E43242"/>
    <w:rsid w:val="00E45912"/>
    <w:rsid w:val="00E53DB3"/>
    <w:rsid w:val="00E564EB"/>
    <w:rsid w:val="00E755C2"/>
    <w:rsid w:val="00E93CA5"/>
    <w:rsid w:val="00EE673B"/>
    <w:rsid w:val="00F07CB2"/>
    <w:rsid w:val="00F10D52"/>
    <w:rsid w:val="00F1516B"/>
    <w:rsid w:val="00F22706"/>
    <w:rsid w:val="00F6466A"/>
    <w:rsid w:val="00F7193A"/>
    <w:rsid w:val="00F73C80"/>
    <w:rsid w:val="00F73C90"/>
    <w:rsid w:val="00F940A4"/>
    <w:rsid w:val="00F96B19"/>
    <w:rsid w:val="00FD2960"/>
    <w:rsid w:val="00FF05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76EEA"/>
  <w15:docId w15:val="{B119E9AB-B743-4DEB-96BA-1B1843CCE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7A73"/>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228B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0000FF" w:themeColor="hyperlink"/>
      <w:u w:val="single"/>
    </w:rPr>
  </w:style>
  <w:style w:type="character" w:customStyle="1" w:styleId="UnresolvedMention1">
    <w:name w:val="Unresolved Mention1"/>
    <w:basedOn w:val="DefaultParagraphFont"/>
    <w:uiPriority w:val="99"/>
    <w:semiHidden/>
    <w:unhideWhenUsed/>
    <w:rsid w:val="00B642F3"/>
    <w:rPr>
      <w:color w:val="808080"/>
      <w:shd w:val="clear" w:color="auto" w:fill="E6E6E6"/>
    </w:rPr>
  </w:style>
  <w:style w:type="character" w:customStyle="1" w:styleId="bs-content-rb-glossary">
    <w:name w:val="bs-content-rb-glossary"/>
    <w:basedOn w:val="DefaultParagraphFont"/>
    <w:rsid w:val="00F10D52"/>
  </w:style>
  <w:style w:type="paragraph" w:styleId="BalloonText">
    <w:name w:val="Balloon Text"/>
    <w:basedOn w:val="Normal"/>
    <w:link w:val="BalloonTextChar"/>
    <w:uiPriority w:val="99"/>
    <w:semiHidden/>
    <w:unhideWhenUsed/>
    <w:rsid w:val="002A5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5CD4"/>
    <w:rPr>
      <w:rFonts w:ascii="Tahoma" w:hAnsi="Tahoma" w:cs="Tahoma"/>
      <w:sz w:val="16"/>
      <w:szCs w:val="16"/>
    </w:rPr>
  </w:style>
  <w:style w:type="character" w:styleId="FollowedHyperlink">
    <w:name w:val="FollowedHyperlink"/>
    <w:basedOn w:val="DefaultParagraphFont"/>
    <w:uiPriority w:val="99"/>
    <w:semiHidden/>
    <w:unhideWhenUsed/>
    <w:rsid w:val="000B5D10"/>
    <w:rPr>
      <w:color w:val="800080" w:themeColor="followedHyperlink"/>
      <w:u w:val="single"/>
    </w:rPr>
  </w:style>
  <w:style w:type="paragraph" w:styleId="NormalWeb">
    <w:name w:val="Normal (Web)"/>
    <w:basedOn w:val="Normal"/>
    <w:uiPriority w:val="99"/>
    <w:unhideWhenUsed/>
    <w:rsid w:val="00C47B1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228B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859490">
      <w:bodyDiv w:val="1"/>
      <w:marLeft w:val="0"/>
      <w:marRight w:val="0"/>
      <w:marTop w:val="0"/>
      <w:marBottom w:val="0"/>
      <w:divBdr>
        <w:top w:val="none" w:sz="0" w:space="0" w:color="auto"/>
        <w:left w:val="none" w:sz="0" w:space="0" w:color="auto"/>
        <w:bottom w:val="none" w:sz="0" w:space="0" w:color="auto"/>
        <w:right w:val="none" w:sz="0" w:space="0" w:color="auto"/>
      </w:divBdr>
      <w:divsChild>
        <w:div w:id="1873180341">
          <w:marLeft w:val="0"/>
          <w:marRight w:val="0"/>
          <w:marTop w:val="0"/>
          <w:marBottom w:val="200"/>
          <w:divBdr>
            <w:top w:val="none" w:sz="0" w:space="0" w:color="auto"/>
            <w:left w:val="none" w:sz="0" w:space="0" w:color="auto"/>
            <w:bottom w:val="none" w:sz="0" w:space="0" w:color="auto"/>
            <w:right w:val="none" w:sz="0" w:space="0" w:color="auto"/>
          </w:divBdr>
        </w:div>
        <w:div w:id="672337893">
          <w:marLeft w:val="0"/>
          <w:marRight w:val="0"/>
          <w:marTop w:val="0"/>
          <w:marBottom w:val="200"/>
          <w:divBdr>
            <w:top w:val="none" w:sz="0" w:space="0" w:color="auto"/>
            <w:left w:val="none" w:sz="0" w:space="0" w:color="auto"/>
            <w:bottom w:val="none" w:sz="0" w:space="0" w:color="auto"/>
            <w:right w:val="none" w:sz="0" w:space="0" w:color="auto"/>
          </w:divBdr>
        </w:div>
        <w:div w:id="1469322195">
          <w:marLeft w:val="0"/>
          <w:marRight w:val="0"/>
          <w:marTop w:val="0"/>
          <w:marBottom w:val="200"/>
          <w:divBdr>
            <w:top w:val="none" w:sz="0" w:space="0" w:color="auto"/>
            <w:left w:val="none" w:sz="0" w:space="0" w:color="auto"/>
            <w:bottom w:val="none" w:sz="0" w:space="0" w:color="auto"/>
            <w:right w:val="none" w:sz="0" w:space="0" w:color="auto"/>
          </w:divBdr>
        </w:div>
        <w:div w:id="536310182">
          <w:marLeft w:val="0"/>
          <w:marRight w:val="0"/>
          <w:marTop w:val="0"/>
          <w:marBottom w:val="200"/>
          <w:divBdr>
            <w:top w:val="none" w:sz="0" w:space="0" w:color="auto"/>
            <w:left w:val="none" w:sz="0" w:space="0" w:color="auto"/>
            <w:bottom w:val="none" w:sz="0" w:space="0" w:color="auto"/>
            <w:right w:val="none" w:sz="0" w:space="0" w:color="auto"/>
          </w:divBdr>
        </w:div>
        <w:div w:id="131872411">
          <w:marLeft w:val="0"/>
          <w:marRight w:val="0"/>
          <w:marTop w:val="0"/>
          <w:marBottom w:val="200"/>
          <w:divBdr>
            <w:top w:val="none" w:sz="0" w:space="0" w:color="auto"/>
            <w:left w:val="none" w:sz="0" w:space="0" w:color="auto"/>
            <w:bottom w:val="none" w:sz="0" w:space="0" w:color="auto"/>
            <w:right w:val="none" w:sz="0" w:space="0" w:color="auto"/>
          </w:divBdr>
        </w:div>
        <w:div w:id="1321524">
          <w:marLeft w:val="0"/>
          <w:marRight w:val="0"/>
          <w:marTop w:val="0"/>
          <w:marBottom w:val="200"/>
          <w:divBdr>
            <w:top w:val="none" w:sz="0" w:space="0" w:color="auto"/>
            <w:left w:val="none" w:sz="0" w:space="0" w:color="auto"/>
            <w:bottom w:val="none" w:sz="0" w:space="0" w:color="auto"/>
            <w:right w:val="none" w:sz="0" w:space="0" w:color="auto"/>
          </w:divBdr>
        </w:div>
        <w:div w:id="787432798">
          <w:marLeft w:val="0"/>
          <w:marRight w:val="0"/>
          <w:marTop w:val="0"/>
          <w:marBottom w:val="200"/>
          <w:divBdr>
            <w:top w:val="none" w:sz="0" w:space="0" w:color="auto"/>
            <w:left w:val="none" w:sz="0" w:space="0" w:color="auto"/>
            <w:bottom w:val="none" w:sz="0" w:space="0" w:color="auto"/>
            <w:right w:val="none" w:sz="0" w:space="0" w:color="auto"/>
          </w:divBdr>
        </w:div>
        <w:div w:id="1376194213">
          <w:marLeft w:val="0"/>
          <w:marRight w:val="0"/>
          <w:marTop w:val="0"/>
          <w:marBottom w:val="200"/>
          <w:divBdr>
            <w:top w:val="none" w:sz="0" w:space="0" w:color="auto"/>
            <w:left w:val="none" w:sz="0" w:space="0" w:color="auto"/>
            <w:bottom w:val="none" w:sz="0" w:space="0" w:color="auto"/>
            <w:right w:val="none" w:sz="0" w:space="0" w:color="auto"/>
          </w:divBdr>
        </w:div>
        <w:div w:id="1439642778">
          <w:marLeft w:val="0"/>
          <w:marRight w:val="0"/>
          <w:marTop w:val="0"/>
          <w:marBottom w:val="200"/>
          <w:divBdr>
            <w:top w:val="none" w:sz="0" w:space="0" w:color="auto"/>
            <w:left w:val="none" w:sz="0" w:space="0" w:color="auto"/>
            <w:bottom w:val="none" w:sz="0" w:space="0" w:color="auto"/>
            <w:right w:val="none" w:sz="0" w:space="0" w:color="auto"/>
          </w:divBdr>
        </w:div>
        <w:div w:id="318771835">
          <w:marLeft w:val="0"/>
          <w:marRight w:val="0"/>
          <w:marTop w:val="0"/>
          <w:marBottom w:val="200"/>
          <w:divBdr>
            <w:top w:val="none" w:sz="0" w:space="0" w:color="auto"/>
            <w:left w:val="none" w:sz="0" w:space="0" w:color="auto"/>
            <w:bottom w:val="none" w:sz="0" w:space="0" w:color="auto"/>
            <w:right w:val="none" w:sz="0" w:space="0" w:color="auto"/>
          </w:divBdr>
        </w:div>
        <w:div w:id="23944449">
          <w:marLeft w:val="0"/>
          <w:marRight w:val="0"/>
          <w:marTop w:val="0"/>
          <w:marBottom w:val="200"/>
          <w:divBdr>
            <w:top w:val="none" w:sz="0" w:space="0" w:color="auto"/>
            <w:left w:val="none" w:sz="0" w:space="0" w:color="auto"/>
            <w:bottom w:val="none" w:sz="0" w:space="0" w:color="auto"/>
            <w:right w:val="none" w:sz="0" w:space="0" w:color="auto"/>
          </w:divBdr>
        </w:div>
        <w:div w:id="37704470">
          <w:marLeft w:val="0"/>
          <w:marRight w:val="0"/>
          <w:marTop w:val="0"/>
          <w:marBottom w:val="200"/>
          <w:divBdr>
            <w:top w:val="none" w:sz="0" w:space="0" w:color="auto"/>
            <w:left w:val="none" w:sz="0" w:space="0" w:color="auto"/>
            <w:bottom w:val="none" w:sz="0" w:space="0" w:color="auto"/>
            <w:right w:val="none" w:sz="0" w:space="0" w:color="auto"/>
          </w:divBdr>
        </w:div>
      </w:divsChild>
    </w:div>
    <w:div w:id="316225153">
      <w:bodyDiv w:val="1"/>
      <w:marLeft w:val="0"/>
      <w:marRight w:val="0"/>
      <w:marTop w:val="0"/>
      <w:marBottom w:val="0"/>
      <w:divBdr>
        <w:top w:val="none" w:sz="0" w:space="0" w:color="auto"/>
        <w:left w:val="none" w:sz="0" w:space="0" w:color="auto"/>
        <w:bottom w:val="none" w:sz="0" w:space="0" w:color="auto"/>
        <w:right w:val="none" w:sz="0" w:space="0" w:color="auto"/>
      </w:divBdr>
    </w:div>
    <w:div w:id="928121239">
      <w:bodyDiv w:val="1"/>
      <w:marLeft w:val="0"/>
      <w:marRight w:val="0"/>
      <w:marTop w:val="0"/>
      <w:marBottom w:val="0"/>
      <w:divBdr>
        <w:top w:val="none" w:sz="0" w:space="0" w:color="auto"/>
        <w:left w:val="none" w:sz="0" w:space="0" w:color="auto"/>
        <w:bottom w:val="none" w:sz="0" w:space="0" w:color="auto"/>
        <w:right w:val="none" w:sz="0" w:space="0" w:color="auto"/>
      </w:divBdr>
    </w:div>
    <w:div w:id="1007098987">
      <w:bodyDiv w:val="1"/>
      <w:marLeft w:val="0"/>
      <w:marRight w:val="0"/>
      <w:marTop w:val="0"/>
      <w:marBottom w:val="0"/>
      <w:divBdr>
        <w:top w:val="none" w:sz="0" w:space="0" w:color="auto"/>
        <w:left w:val="none" w:sz="0" w:space="0" w:color="auto"/>
        <w:bottom w:val="none" w:sz="0" w:space="0" w:color="auto"/>
        <w:right w:val="none" w:sz="0" w:space="0" w:color="auto"/>
      </w:divBdr>
      <w:divsChild>
        <w:div w:id="1194415321">
          <w:marLeft w:val="0"/>
          <w:marRight w:val="0"/>
          <w:marTop w:val="0"/>
          <w:marBottom w:val="0"/>
          <w:divBdr>
            <w:top w:val="none" w:sz="0" w:space="0" w:color="auto"/>
            <w:left w:val="none" w:sz="0" w:space="0" w:color="auto"/>
            <w:bottom w:val="none" w:sz="0" w:space="0" w:color="auto"/>
            <w:right w:val="none" w:sz="0" w:space="0" w:color="auto"/>
          </w:divBdr>
        </w:div>
        <w:div w:id="825634264">
          <w:marLeft w:val="0"/>
          <w:marRight w:val="0"/>
          <w:marTop w:val="0"/>
          <w:marBottom w:val="0"/>
          <w:divBdr>
            <w:top w:val="none" w:sz="0" w:space="0" w:color="auto"/>
            <w:left w:val="none" w:sz="0" w:space="0" w:color="auto"/>
            <w:bottom w:val="none" w:sz="0" w:space="0" w:color="auto"/>
            <w:right w:val="none" w:sz="0" w:space="0" w:color="auto"/>
          </w:divBdr>
        </w:div>
        <w:div w:id="1184515235">
          <w:marLeft w:val="0"/>
          <w:marRight w:val="0"/>
          <w:marTop w:val="0"/>
          <w:marBottom w:val="0"/>
          <w:divBdr>
            <w:top w:val="none" w:sz="0" w:space="0" w:color="auto"/>
            <w:left w:val="none" w:sz="0" w:space="0" w:color="auto"/>
            <w:bottom w:val="none" w:sz="0" w:space="0" w:color="auto"/>
            <w:right w:val="none" w:sz="0" w:space="0" w:color="auto"/>
          </w:divBdr>
        </w:div>
        <w:div w:id="908809553">
          <w:marLeft w:val="0"/>
          <w:marRight w:val="0"/>
          <w:marTop w:val="0"/>
          <w:marBottom w:val="0"/>
          <w:divBdr>
            <w:top w:val="none" w:sz="0" w:space="0" w:color="auto"/>
            <w:left w:val="none" w:sz="0" w:space="0" w:color="auto"/>
            <w:bottom w:val="none" w:sz="0" w:space="0" w:color="auto"/>
            <w:right w:val="none" w:sz="0" w:space="0" w:color="auto"/>
          </w:divBdr>
        </w:div>
        <w:div w:id="349766047">
          <w:marLeft w:val="0"/>
          <w:marRight w:val="0"/>
          <w:marTop w:val="0"/>
          <w:marBottom w:val="0"/>
          <w:divBdr>
            <w:top w:val="none" w:sz="0" w:space="0" w:color="auto"/>
            <w:left w:val="none" w:sz="0" w:space="0" w:color="auto"/>
            <w:bottom w:val="none" w:sz="0" w:space="0" w:color="auto"/>
            <w:right w:val="none" w:sz="0" w:space="0" w:color="auto"/>
          </w:divBdr>
        </w:div>
        <w:div w:id="762341123">
          <w:marLeft w:val="0"/>
          <w:marRight w:val="0"/>
          <w:marTop w:val="0"/>
          <w:marBottom w:val="0"/>
          <w:divBdr>
            <w:top w:val="none" w:sz="0" w:space="0" w:color="auto"/>
            <w:left w:val="none" w:sz="0" w:space="0" w:color="auto"/>
            <w:bottom w:val="none" w:sz="0" w:space="0" w:color="auto"/>
            <w:right w:val="none" w:sz="0" w:space="0" w:color="auto"/>
          </w:divBdr>
        </w:div>
        <w:div w:id="78330472">
          <w:marLeft w:val="0"/>
          <w:marRight w:val="0"/>
          <w:marTop w:val="0"/>
          <w:marBottom w:val="0"/>
          <w:divBdr>
            <w:top w:val="none" w:sz="0" w:space="0" w:color="auto"/>
            <w:left w:val="none" w:sz="0" w:space="0" w:color="auto"/>
            <w:bottom w:val="none" w:sz="0" w:space="0" w:color="auto"/>
            <w:right w:val="none" w:sz="0" w:space="0" w:color="auto"/>
          </w:divBdr>
        </w:div>
        <w:div w:id="1126311840">
          <w:marLeft w:val="0"/>
          <w:marRight w:val="0"/>
          <w:marTop w:val="0"/>
          <w:marBottom w:val="0"/>
          <w:divBdr>
            <w:top w:val="none" w:sz="0" w:space="0" w:color="auto"/>
            <w:left w:val="none" w:sz="0" w:space="0" w:color="auto"/>
            <w:bottom w:val="none" w:sz="0" w:space="0" w:color="auto"/>
            <w:right w:val="none" w:sz="0" w:space="0" w:color="auto"/>
          </w:divBdr>
        </w:div>
        <w:div w:id="849178533">
          <w:marLeft w:val="0"/>
          <w:marRight w:val="0"/>
          <w:marTop w:val="0"/>
          <w:marBottom w:val="0"/>
          <w:divBdr>
            <w:top w:val="none" w:sz="0" w:space="0" w:color="auto"/>
            <w:left w:val="none" w:sz="0" w:space="0" w:color="auto"/>
            <w:bottom w:val="none" w:sz="0" w:space="0" w:color="auto"/>
            <w:right w:val="none" w:sz="0" w:space="0" w:color="auto"/>
          </w:divBdr>
        </w:div>
        <w:div w:id="1101299547">
          <w:marLeft w:val="0"/>
          <w:marRight w:val="0"/>
          <w:marTop w:val="0"/>
          <w:marBottom w:val="0"/>
          <w:divBdr>
            <w:top w:val="none" w:sz="0" w:space="0" w:color="auto"/>
            <w:left w:val="none" w:sz="0" w:space="0" w:color="auto"/>
            <w:bottom w:val="none" w:sz="0" w:space="0" w:color="auto"/>
            <w:right w:val="none" w:sz="0" w:space="0" w:color="auto"/>
          </w:divBdr>
        </w:div>
        <w:div w:id="1726173910">
          <w:marLeft w:val="0"/>
          <w:marRight w:val="0"/>
          <w:marTop w:val="0"/>
          <w:marBottom w:val="0"/>
          <w:divBdr>
            <w:top w:val="none" w:sz="0" w:space="0" w:color="auto"/>
            <w:left w:val="none" w:sz="0" w:space="0" w:color="auto"/>
            <w:bottom w:val="none" w:sz="0" w:space="0" w:color="auto"/>
            <w:right w:val="none" w:sz="0" w:space="0" w:color="auto"/>
          </w:divBdr>
        </w:div>
        <w:div w:id="2032681539">
          <w:marLeft w:val="0"/>
          <w:marRight w:val="0"/>
          <w:marTop w:val="0"/>
          <w:marBottom w:val="0"/>
          <w:divBdr>
            <w:top w:val="none" w:sz="0" w:space="0" w:color="auto"/>
            <w:left w:val="none" w:sz="0" w:space="0" w:color="auto"/>
            <w:bottom w:val="none" w:sz="0" w:space="0" w:color="auto"/>
            <w:right w:val="none" w:sz="0" w:space="0" w:color="auto"/>
          </w:divBdr>
        </w:div>
        <w:div w:id="324288117">
          <w:marLeft w:val="0"/>
          <w:marRight w:val="0"/>
          <w:marTop w:val="0"/>
          <w:marBottom w:val="0"/>
          <w:divBdr>
            <w:top w:val="none" w:sz="0" w:space="0" w:color="auto"/>
            <w:left w:val="none" w:sz="0" w:space="0" w:color="auto"/>
            <w:bottom w:val="none" w:sz="0" w:space="0" w:color="auto"/>
            <w:right w:val="none" w:sz="0" w:space="0" w:color="auto"/>
          </w:divBdr>
        </w:div>
        <w:div w:id="717516110">
          <w:marLeft w:val="0"/>
          <w:marRight w:val="0"/>
          <w:marTop w:val="0"/>
          <w:marBottom w:val="0"/>
          <w:divBdr>
            <w:top w:val="none" w:sz="0" w:space="0" w:color="auto"/>
            <w:left w:val="none" w:sz="0" w:space="0" w:color="auto"/>
            <w:bottom w:val="none" w:sz="0" w:space="0" w:color="auto"/>
            <w:right w:val="none" w:sz="0" w:space="0" w:color="auto"/>
          </w:divBdr>
        </w:div>
        <w:div w:id="1907761310">
          <w:marLeft w:val="0"/>
          <w:marRight w:val="0"/>
          <w:marTop w:val="0"/>
          <w:marBottom w:val="0"/>
          <w:divBdr>
            <w:top w:val="none" w:sz="0" w:space="0" w:color="auto"/>
            <w:left w:val="none" w:sz="0" w:space="0" w:color="auto"/>
            <w:bottom w:val="none" w:sz="0" w:space="0" w:color="auto"/>
            <w:right w:val="none" w:sz="0" w:space="0" w:color="auto"/>
          </w:divBdr>
        </w:div>
        <w:div w:id="1574314090">
          <w:marLeft w:val="0"/>
          <w:marRight w:val="0"/>
          <w:marTop w:val="0"/>
          <w:marBottom w:val="0"/>
          <w:divBdr>
            <w:top w:val="none" w:sz="0" w:space="0" w:color="auto"/>
            <w:left w:val="none" w:sz="0" w:space="0" w:color="auto"/>
            <w:bottom w:val="none" w:sz="0" w:space="0" w:color="auto"/>
            <w:right w:val="none" w:sz="0" w:space="0" w:color="auto"/>
          </w:divBdr>
        </w:div>
        <w:div w:id="479540713">
          <w:marLeft w:val="0"/>
          <w:marRight w:val="0"/>
          <w:marTop w:val="0"/>
          <w:marBottom w:val="0"/>
          <w:divBdr>
            <w:top w:val="none" w:sz="0" w:space="0" w:color="auto"/>
            <w:left w:val="none" w:sz="0" w:space="0" w:color="auto"/>
            <w:bottom w:val="none" w:sz="0" w:space="0" w:color="auto"/>
            <w:right w:val="none" w:sz="0" w:space="0" w:color="auto"/>
          </w:divBdr>
        </w:div>
        <w:div w:id="1449275592">
          <w:marLeft w:val="0"/>
          <w:marRight w:val="0"/>
          <w:marTop w:val="0"/>
          <w:marBottom w:val="0"/>
          <w:divBdr>
            <w:top w:val="none" w:sz="0" w:space="0" w:color="auto"/>
            <w:left w:val="none" w:sz="0" w:space="0" w:color="auto"/>
            <w:bottom w:val="none" w:sz="0" w:space="0" w:color="auto"/>
            <w:right w:val="none" w:sz="0" w:space="0" w:color="auto"/>
          </w:divBdr>
        </w:div>
        <w:div w:id="1862278848">
          <w:marLeft w:val="0"/>
          <w:marRight w:val="0"/>
          <w:marTop w:val="0"/>
          <w:marBottom w:val="0"/>
          <w:divBdr>
            <w:top w:val="none" w:sz="0" w:space="0" w:color="auto"/>
            <w:left w:val="none" w:sz="0" w:space="0" w:color="auto"/>
            <w:bottom w:val="none" w:sz="0" w:space="0" w:color="auto"/>
            <w:right w:val="none" w:sz="0" w:space="0" w:color="auto"/>
          </w:divBdr>
        </w:div>
        <w:div w:id="1138230722">
          <w:marLeft w:val="0"/>
          <w:marRight w:val="0"/>
          <w:marTop w:val="0"/>
          <w:marBottom w:val="0"/>
          <w:divBdr>
            <w:top w:val="none" w:sz="0" w:space="0" w:color="auto"/>
            <w:left w:val="none" w:sz="0" w:space="0" w:color="auto"/>
            <w:bottom w:val="none" w:sz="0" w:space="0" w:color="auto"/>
            <w:right w:val="none" w:sz="0" w:space="0" w:color="auto"/>
          </w:divBdr>
        </w:div>
        <w:div w:id="1669749503">
          <w:marLeft w:val="0"/>
          <w:marRight w:val="0"/>
          <w:marTop w:val="0"/>
          <w:marBottom w:val="0"/>
          <w:divBdr>
            <w:top w:val="none" w:sz="0" w:space="0" w:color="auto"/>
            <w:left w:val="none" w:sz="0" w:space="0" w:color="auto"/>
            <w:bottom w:val="none" w:sz="0" w:space="0" w:color="auto"/>
            <w:right w:val="none" w:sz="0" w:space="0" w:color="auto"/>
          </w:divBdr>
        </w:div>
        <w:div w:id="265820063">
          <w:marLeft w:val="0"/>
          <w:marRight w:val="0"/>
          <w:marTop w:val="0"/>
          <w:marBottom w:val="0"/>
          <w:divBdr>
            <w:top w:val="none" w:sz="0" w:space="0" w:color="auto"/>
            <w:left w:val="none" w:sz="0" w:space="0" w:color="auto"/>
            <w:bottom w:val="none" w:sz="0" w:space="0" w:color="auto"/>
            <w:right w:val="none" w:sz="0" w:space="0" w:color="auto"/>
          </w:divBdr>
        </w:div>
        <w:div w:id="836961965">
          <w:marLeft w:val="0"/>
          <w:marRight w:val="0"/>
          <w:marTop w:val="0"/>
          <w:marBottom w:val="0"/>
          <w:divBdr>
            <w:top w:val="none" w:sz="0" w:space="0" w:color="auto"/>
            <w:left w:val="none" w:sz="0" w:space="0" w:color="auto"/>
            <w:bottom w:val="none" w:sz="0" w:space="0" w:color="auto"/>
            <w:right w:val="none" w:sz="0" w:space="0" w:color="auto"/>
          </w:divBdr>
        </w:div>
        <w:div w:id="844518577">
          <w:marLeft w:val="0"/>
          <w:marRight w:val="0"/>
          <w:marTop w:val="0"/>
          <w:marBottom w:val="0"/>
          <w:divBdr>
            <w:top w:val="none" w:sz="0" w:space="0" w:color="auto"/>
            <w:left w:val="none" w:sz="0" w:space="0" w:color="auto"/>
            <w:bottom w:val="none" w:sz="0" w:space="0" w:color="auto"/>
            <w:right w:val="none" w:sz="0" w:space="0" w:color="auto"/>
          </w:divBdr>
        </w:div>
        <w:div w:id="770200271">
          <w:marLeft w:val="0"/>
          <w:marRight w:val="0"/>
          <w:marTop w:val="0"/>
          <w:marBottom w:val="0"/>
          <w:divBdr>
            <w:top w:val="none" w:sz="0" w:space="0" w:color="auto"/>
            <w:left w:val="none" w:sz="0" w:space="0" w:color="auto"/>
            <w:bottom w:val="none" w:sz="0" w:space="0" w:color="auto"/>
            <w:right w:val="none" w:sz="0" w:space="0" w:color="auto"/>
          </w:divBdr>
        </w:div>
        <w:div w:id="1616477440">
          <w:marLeft w:val="0"/>
          <w:marRight w:val="0"/>
          <w:marTop w:val="0"/>
          <w:marBottom w:val="0"/>
          <w:divBdr>
            <w:top w:val="none" w:sz="0" w:space="0" w:color="auto"/>
            <w:left w:val="none" w:sz="0" w:space="0" w:color="auto"/>
            <w:bottom w:val="none" w:sz="0" w:space="0" w:color="auto"/>
            <w:right w:val="none" w:sz="0" w:space="0" w:color="auto"/>
          </w:divBdr>
        </w:div>
        <w:div w:id="99227530">
          <w:marLeft w:val="0"/>
          <w:marRight w:val="0"/>
          <w:marTop w:val="0"/>
          <w:marBottom w:val="0"/>
          <w:divBdr>
            <w:top w:val="none" w:sz="0" w:space="0" w:color="auto"/>
            <w:left w:val="none" w:sz="0" w:space="0" w:color="auto"/>
            <w:bottom w:val="none" w:sz="0" w:space="0" w:color="auto"/>
            <w:right w:val="none" w:sz="0" w:space="0" w:color="auto"/>
          </w:divBdr>
        </w:div>
        <w:div w:id="524710149">
          <w:marLeft w:val="0"/>
          <w:marRight w:val="0"/>
          <w:marTop w:val="0"/>
          <w:marBottom w:val="0"/>
          <w:divBdr>
            <w:top w:val="none" w:sz="0" w:space="0" w:color="auto"/>
            <w:left w:val="none" w:sz="0" w:space="0" w:color="auto"/>
            <w:bottom w:val="none" w:sz="0" w:space="0" w:color="auto"/>
            <w:right w:val="none" w:sz="0" w:space="0" w:color="auto"/>
          </w:divBdr>
        </w:div>
        <w:div w:id="1803616565">
          <w:marLeft w:val="0"/>
          <w:marRight w:val="0"/>
          <w:marTop w:val="0"/>
          <w:marBottom w:val="0"/>
          <w:divBdr>
            <w:top w:val="none" w:sz="0" w:space="0" w:color="auto"/>
            <w:left w:val="none" w:sz="0" w:space="0" w:color="auto"/>
            <w:bottom w:val="none" w:sz="0" w:space="0" w:color="auto"/>
            <w:right w:val="none" w:sz="0" w:space="0" w:color="auto"/>
          </w:divBdr>
        </w:div>
        <w:div w:id="1170802031">
          <w:marLeft w:val="0"/>
          <w:marRight w:val="0"/>
          <w:marTop w:val="0"/>
          <w:marBottom w:val="0"/>
          <w:divBdr>
            <w:top w:val="none" w:sz="0" w:space="0" w:color="auto"/>
            <w:left w:val="none" w:sz="0" w:space="0" w:color="auto"/>
            <w:bottom w:val="none" w:sz="0" w:space="0" w:color="auto"/>
            <w:right w:val="none" w:sz="0" w:space="0" w:color="auto"/>
          </w:divBdr>
        </w:div>
        <w:div w:id="2042701545">
          <w:marLeft w:val="0"/>
          <w:marRight w:val="0"/>
          <w:marTop w:val="0"/>
          <w:marBottom w:val="0"/>
          <w:divBdr>
            <w:top w:val="none" w:sz="0" w:space="0" w:color="auto"/>
            <w:left w:val="none" w:sz="0" w:space="0" w:color="auto"/>
            <w:bottom w:val="none" w:sz="0" w:space="0" w:color="auto"/>
            <w:right w:val="none" w:sz="0" w:space="0" w:color="auto"/>
          </w:divBdr>
        </w:div>
        <w:div w:id="1303731376">
          <w:marLeft w:val="0"/>
          <w:marRight w:val="0"/>
          <w:marTop w:val="0"/>
          <w:marBottom w:val="0"/>
          <w:divBdr>
            <w:top w:val="none" w:sz="0" w:space="0" w:color="auto"/>
            <w:left w:val="none" w:sz="0" w:space="0" w:color="auto"/>
            <w:bottom w:val="none" w:sz="0" w:space="0" w:color="auto"/>
            <w:right w:val="none" w:sz="0" w:space="0" w:color="auto"/>
          </w:divBdr>
        </w:div>
        <w:div w:id="1711298966">
          <w:marLeft w:val="0"/>
          <w:marRight w:val="0"/>
          <w:marTop w:val="0"/>
          <w:marBottom w:val="0"/>
          <w:divBdr>
            <w:top w:val="none" w:sz="0" w:space="0" w:color="auto"/>
            <w:left w:val="none" w:sz="0" w:space="0" w:color="auto"/>
            <w:bottom w:val="none" w:sz="0" w:space="0" w:color="auto"/>
            <w:right w:val="none" w:sz="0" w:space="0" w:color="auto"/>
          </w:divBdr>
        </w:div>
        <w:div w:id="1855653715">
          <w:marLeft w:val="0"/>
          <w:marRight w:val="0"/>
          <w:marTop w:val="0"/>
          <w:marBottom w:val="0"/>
          <w:divBdr>
            <w:top w:val="none" w:sz="0" w:space="0" w:color="auto"/>
            <w:left w:val="none" w:sz="0" w:space="0" w:color="auto"/>
            <w:bottom w:val="none" w:sz="0" w:space="0" w:color="auto"/>
            <w:right w:val="none" w:sz="0" w:space="0" w:color="auto"/>
          </w:divBdr>
        </w:div>
        <w:div w:id="134302435">
          <w:marLeft w:val="0"/>
          <w:marRight w:val="0"/>
          <w:marTop w:val="0"/>
          <w:marBottom w:val="0"/>
          <w:divBdr>
            <w:top w:val="none" w:sz="0" w:space="0" w:color="auto"/>
            <w:left w:val="none" w:sz="0" w:space="0" w:color="auto"/>
            <w:bottom w:val="none" w:sz="0" w:space="0" w:color="auto"/>
            <w:right w:val="none" w:sz="0" w:space="0" w:color="auto"/>
          </w:divBdr>
        </w:div>
        <w:div w:id="1915356426">
          <w:marLeft w:val="0"/>
          <w:marRight w:val="0"/>
          <w:marTop w:val="0"/>
          <w:marBottom w:val="0"/>
          <w:divBdr>
            <w:top w:val="none" w:sz="0" w:space="0" w:color="auto"/>
            <w:left w:val="none" w:sz="0" w:space="0" w:color="auto"/>
            <w:bottom w:val="none" w:sz="0" w:space="0" w:color="auto"/>
            <w:right w:val="none" w:sz="0" w:space="0" w:color="auto"/>
          </w:divBdr>
        </w:div>
        <w:div w:id="1582712309">
          <w:marLeft w:val="0"/>
          <w:marRight w:val="0"/>
          <w:marTop w:val="0"/>
          <w:marBottom w:val="0"/>
          <w:divBdr>
            <w:top w:val="none" w:sz="0" w:space="0" w:color="auto"/>
            <w:left w:val="none" w:sz="0" w:space="0" w:color="auto"/>
            <w:bottom w:val="none" w:sz="0" w:space="0" w:color="auto"/>
            <w:right w:val="none" w:sz="0" w:space="0" w:color="auto"/>
          </w:divBdr>
        </w:div>
        <w:div w:id="1548756776">
          <w:marLeft w:val="0"/>
          <w:marRight w:val="0"/>
          <w:marTop w:val="0"/>
          <w:marBottom w:val="0"/>
          <w:divBdr>
            <w:top w:val="none" w:sz="0" w:space="0" w:color="auto"/>
            <w:left w:val="none" w:sz="0" w:space="0" w:color="auto"/>
            <w:bottom w:val="none" w:sz="0" w:space="0" w:color="auto"/>
            <w:right w:val="none" w:sz="0" w:space="0" w:color="auto"/>
          </w:divBdr>
        </w:div>
        <w:div w:id="1056708565">
          <w:marLeft w:val="0"/>
          <w:marRight w:val="0"/>
          <w:marTop w:val="0"/>
          <w:marBottom w:val="0"/>
          <w:divBdr>
            <w:top w:val="none" w:sz="0" w:space="0" w:color="auto"/>
            <w:left w:val="none" w:sz="0" w:space="0" w:color="auto"/>
            <w:bottom w:val="none" w:sz="0" w:space="0" w:color="auto"/>
            <w:right w:val="none" w:sz="0" w:space="0" w:color="auto"/>
          </w:divBdr>
        </w:div>
        <w:div w:id="1736930125">
          <w:marLeft w:val="0"/>
          <w:marRight w:val="0"/>
          <w:marTop w:val="0"/>
          <w:marBottom w:val="0"/>
          <w:divBdr>
            <w:top w:val="none" w:sz="0" w:space="0" w:color="auto"/>
            <w:left w:val="none" w:sz="0" w:space="0" w:color="auto"/>
            <w:bottom w:val="none" w:sz="0" w:space="0" w:color="auto"/>
            <w:right w:val="none" w:sz="0" w:space="0" w:color="auto"/>
          </w:divBdr>
        </w:div>
        <w:div w:id="2021620924">
          <w:marLeft w:val="0"/>
          <w:marRight w:val="0"/>
          <w:marTop w:val="0"/>
          <w:marBottom w:val="0"/>
          <w:divBdr>
            <w:top w:val="none" w:sz="0" w:space="0" w:color="auto"/>
            <w:left w:val="none" w:sz="0" w:space="0" w:color="auto"/>
            <w:bottom w:val="none" w:sz="0" w:space="0" w:color="auto"/>
            <w:right w:val="none" w:sz="0" w:space="0" w:color="auto"/>
          </w:divBdr>
        </w:div>
        <w:div w:id="1759398884">
          <w:marLeft w:val="0"/>
          <w:marRight w:val="0"/>
          <w:marTop w:val="0"/>
          <w:marBottom w:val="0"/>
          <w:divBdr>
            <w:top w:val="none" w:sz="0" w:space="0" w:color="auto"/>
            <w:left w:val="none" w:sz="0" w:space="0" w:color="auto"/>
            <w:bottom w:val="none" w:sz="0" w:space="0" w:color="auto"/>
            <w:right w:val="none" w:sz="0" w:space="0" w:color="auto"/>
          </w:divBdr>
        </w:div>
        <w:div w:id="388579109">
          <w:marLeft w:val="0"/>
          <w:marRight w:val="0"/>
          <w:marTop w:val="0"/>
          <w:marBottom w:val="0"/>
          <w:divBdr>
            <w:top w:val="none" w:sz="0" w:space="0" w:color="auto"/>
            <w:left w:val="none" w:sz="0" w:space="0" w:color="auto"/>
            <w:bottom w:val="none" w:sz="0" w:space="0" w:color="auto"/>
            <w:right w:val="none" w:sz="0" w:space="0" w:color="auto"/>
          </w:divBdr>
        </w:div>
        <w:div w:id="449587743">
          <w:marLeft w:val="0"/>
          <w:marRight w:val="0"/>
          <w:marTop w:val="0"/>
          <w:marBottom w:val="0"/>
          <w:divBdr>
            <w:top w:val="none" w:sz="0" w:space="0" w:color="auto"/>
            <w:left w:val="none" w:sz="0" w:space="0" w:color="auto"/>
            <w:bottom w:val="none" w:sz="0" w:space="0" w:color="auto"/>
            <w:right w:val="none" w:sz="0" w:space="0" w:color="auto"/>
          </w:divBdr>
        </w:div>
        <w:div w:id="2080326649">
          <w:marLeft w:val="0"/>
          <w:marRight w:val="0"/>
          <w:marTop w:val="0"/>
          <w:marBottom w:val="0"/>
          <w:divBdr>
            <w:top w:val="none" w:sz="0" w:space="0" w:color="auto"/>
            <w:left w:val="none" w:sz="0" w:space="0" w:color="auto"/>
            <w:bottom w:val="none" w:sz="0" w:space="0" w:color="auto"/>
            <w:right w:val="none" w:sz="0" w:space="0" w:color="auto"/>
          </w:divBdr>
        </w:div>
        <w:div w:id="1209144819">
          <w:marLeft w:val="0"/>
          <w:marRight w:val="0"/>
          <w:marTop w:val="0"/>
          <w:marBottom w:val="0"/>
          <w:divBdr>
            <w:top w:val="none" w:sz="0" w:space="0" w:color="auto"/>
            <w:left w:val="none" w:sz="0" w:space="0" w:color="auto"/>
            <w:bottom w:val="none" w:sz="0" w:space="0" w:color="auto"/>
            <w:right w:val="none" w:sz="0" w:space="0" w:color="auto"/>
          </w:divBdr>
        </w:div>
        <w:div w:id="378944475">
          <w:marLeft w:val="0"/>
          <w:marRight w:val="0"/>
          <w:marTop w:val="0"/>
          <w:marBottom w:val="0"/>
          <w:divBdr>
            <w:top w:val="none" w:sz="0" w:space="0" w:color="auto"/>
            <w:left w:val="none" w:sz="0" w:space="0" w:color="auto"/>
            <w:bottom w:val="none" w:sz="0" w:space="0" w:color="auto"/>
            <w:right w:val="none" w:sz="0" w:space="0" w:color="auto"/>
          </w:divBdr>
        </w:div>
        <w:div w:id="1253970403">
          <w:marLeft w:val="0"/>
          <w:marRight w:val="0"/>
          <w:marTop w:val="0"/>
          <w:marBottom w:val="0"/>
          <w:divBdr>
            <w:top w:val="none" w:sz="0" w:space="0" w:color="auto"/>
            <w:left w:val="none" w:sz="0" w:space="0" w:color="auto"/>
            <w:bottom w:val="none" w:sz="0" w:space="0" w:color="auto"/>
            <w:right w:val="none" w:sz="0" w:space="0" w:color="auto"/>
          </w:divBdr>
        </w:div>
        <w:div w:id="1257517813">
          <w:marLeft w:val="0"/>
          <w:marRight w:val="0"/>
          <w:marTop w:val="0"/>
          <w:marBottom w:val="0"/>
          <w:divBdr>
            <w:top w:val="none" w:sz="0" w:space="0" w:color="auto"/>
            <w:left w:val="none" w:sz="0" w:space="0" w:color="auto"/>
            <w:bottom w:val="none" w:sz="0" w:space="0" w:color="auto"/>
            <w:right w:val="none" w:sz="0" w:space="0" w:color="auto"/>
          </w:divBdr>
        </w:div>
        <w:div w:id="1974670984">
          <w:marLeft w:val="0"/>
          <w:marRight w:val="0"/>
          <w:marTop w:val="0"/>
          <w:marBottom w:val="0"/>
          <w:divBdr>
            <w:top w:val="none" w:sz="0" w:space="0" w:color="auto"/>
            <w:left w:val="none" w:sz="0" w:space="0" w:color="auto"/>
            <w:bottom w:val="none" w:sz="0" w:space="0" w:color="auto"/>
            <w:right w:val="none" w:sz="0" w:space="0" w:color="auto"/>
          </w:divBdr>
        </w:div>
        <w:div w:id="1592544209">
          <w:marLeft w:val="0"/>
          <w:marRight w:val="0"/>
          <w:marTop w:val="0"/>
          <w:marBottom w:val="0"/>
          <w:divBdr>
            <w:top w:val="none" w:sz="0" w:space="0" w:color="auto"/>
            <w:left w:val="none" w:sz="0" w:space="0" w:color="auto"/>
            <w:bottom w:val="none" w:sz="0" w:space="0" w:color="auto"/>
            <w:right w:val="none" w:sz="0" w:space="0" w:color="auto"/>
          </w:divBdr>
        </w:div>
        <w:div w:id="820076365">
          <w:marLeft w:val="0"/>
          <w:marRight w:val="0"/>
          <w:marTop w:val="0"/>
          <w:marBottom w:val="0"/>
          <w:divBdr>
            <w:top w:val="none" w:sz="0" w:space="0" w:color="auto"/>
            <w:left w:val="none" w:sz="0" w:space="0" w:color="auto"/>
            <w:bottom w:val="none" w:sz="0" w:space="0" w:color="auto"/>
            <w:right w:val="none" w:sz="0" w:space="0" w:color="auto"/>
          </w:divBdr>
        </w:div>
        <w:div w:id="643124535">
          <w:marLeft w:val="0"/>
          <w:marRight w:val="0"/>
          <w:marTop w:val="0"/>
          <w:marBottom w:val="0"/>
          <w:divBdr>
            <w:top w:val="none" w:sz="0" w:space="0" w:color="auto"/>
            <w:left w:val="none" w:sz="0" w:space="0" w:color="auto"/>
            <w:bottom w:val="none" w:sz="0" w:space="0" w:color="auto"/>
            <w:right w:val="none" w:sz="0" w:space="0" w:color="auto"/>
          </w:divBdr>
        </w:div>
        <w:div w:id="1184052143">
          <w:marLeft w:val="0"/>
          <w:marRight w:val="0"/>
          <w:marTop w:val="0"/>
          <w:marBottom w:val="0"/>
          <w:divBdr>
            <w:top w:val="none" w:sz="0" w:space="0" w:color="auto"/>
            <w:left w:val="none" w:sz="0" w:space="0" w:color="auto"/>
            <w:bottom w:val="none" w:sz="0" w:space="0" w:color="auto"/>
            <w:right w:val="none" w:sz="0" w:space="0" w:color="auto"/>
          </w:divBdr>
        </w:div>
        <w:div w:id="1293948143">
          <w:marLeft w:val="0"/>
          <w:marRight w:val="0"/>
          <w:marTop w:val="0"/>
          <w:marBottom w:val="0"/>
          <w:divBdr>
            <w:top w:val="none" w:sz="0" w:space="0" w:color="auto"/>
            <w:left w:val="none" w:sz="0" w:space="0" w:color="auto"/>
            <w:bottom w:val="none" w:sz="0" w:space="0" w:color="auto"/>
            <w:right w:val="none" w:sz="0" w:space="0" w:color="auto"/>
          </w:divBdr>
        </w:div>
        <w:div w:id="874850858">
          <w:marLeft w:val="0"/>
          <w:marRight w:val="0"/>
          <w:marTop w:val="0"/>
          <w:marBottom w:val="0"/>
          <w:divBdr>
            <w:top w:val="none" w:sz="0" w:space="0" w:color="auto"/>
            <w:left w:val="none" w:sz="0" w:space="0" w:color="auto"/>
            <w:bottom w:val="none" w:sz="0" w:space="0" w:color="auto"/>
            <w:right w:val="none" w:sz="0" w:space="0" w:color="auto"/>
          </w:divBdr>
        </w:div>
        <w:div w:id="306280977">
          <w:marLeft w:val="0"/>
          <w:marRight w:val="0"/>
          <w:marTop w:val="0"/>
          <w:marBottom w:val="0"/>
          <w:divBdr>
            <w:top w:val="none" w:sz="0" w:space="0" w:color="auto"/>
            <w:left w:val="none" w:sz="0" w:space="0" w:color="auto"/>
            <w:bottom w:val="none" w:sz="0" w:space="0" w:color="auto"/>
            <w:right w:val="none" w:sz="0" w:space="0" w:color="auto"/>
          </w:divBdr>
        </w:div>
        <w:div w:id="2052800518">
          <w:marLeft w:val="0"/>
          <w:marRight w:val="0"/>
          <w:marTop w:val="0"/>
          <w:marBottom w:val="0"/>
          <w:divBdr>
            <w:top w:val="none" w:sz="0" w:space="0" w:color="auto"/>
            <w:left w:val="none" w:sz="0" w:space="0" w:color="auto"/>
            <w:bottom w:val="none" w:sz="0" w:space="0" w:color="auto"/>
            <w:right w:val="none" w:sz="0" w:space="0" w:color="auto"/>
          </w:divBdr>
        </w:div>
        <w:div w:id="1026708701">
          <w:marLeft w:val="0"/>
          <w:marRight w:val="0"/>
          <w:marTop w:val="0"/>
          <w:marBottom w:val="0"/>
          <w:divBdr>
            <w:top w:val="none" w:sz="0" w:space="0" w:color="auto"/>
            <w:left w:val="none" w:sz="0" w:space="0" w:color="auto"/>
            <w:bottom w:val="none" w:sz="0" w:space="0" w:color="auto"/>
            <w:right w:val="none" w:sz="0" w:space="0" w:color="auto"/>
          </w:divBdr>
        </w:div>
        <w:div w:id="1014260019">
          <w:marLeft w:val="0"/>
          <w:marRight w:val="0"/>
          <w:marTop w:val="0"/>
          <w:marBottom w:val="0"/>
          <w:divBdr>
            <w:top w:val="none" w:sz="0" w:space="0" w:color="auto"/>
            <w:left w:val="none" w:sz="0" w:space="0" w:color="auto"/>
            <w:bottom w:val="none" w:sz="0" w:space="0" w:color="auto"/>
            <w:right w:val="none" w:sz="0" w:space="0" w:color="auto"/>
          </w:divBdr>
        </w:div>
        <w:div w:id="333647624">
          <w:marLeft w:val="0"/>
          <w:marRight w:val="0"/>
          <w:marTop w:val="0"/>
          <w:marBottom w:val="0"/>
          <w:divBdr>
            <w:top w:val="none" w:sz="0" w:space="0" w:color="auto"/>
            <w:left w:val="none" w:sz="0" w:space="0" w:color="auto"/>
            <w:bottom w:val="none" w:sz="0" w:space="0" w:color="auto"/>
            <w:right w:val="none" w:sz="0" w:space="0" w:color="auto"/>
          </w:divBdr>
        </w:div>
        <w:div w:id="1067655194">
          <w:marLeft w:val="0"/>
          <w:marRight w:val="0"/>
          <w:marTop w:val="0"/>
          <w:marBottom w:val="0"/>
          <w:divBdr>
            <w:top w:val="none" w:sz="0" w:space="0" w:color="auto"/>
            <w:left w:val="none" w:sz="0" w:space="0" w:color="auto"/>
            <w:bottom w:val="none" w:sz="0" w:space="0" w:color="auto"/>
            <w:right w:val="none" w:sz="0" w:space="0" w:color="auto"/>
          </w:divBdr>
        </w:div>
        <w:div w:id="623774764">
          <w:marLeft w:val="0"/>
          <w:marRight w:val="0"/>
          <w:marTop w:val="0"/>
          <w:marBottom w:val="0"/>
          <w:divBdr>
            <w:top w:val="none" w:sz="0" w:space="0" w:color="auto"/>
            <w:left w:val="none" w:sz="0" w:space="0" w:color="auto"/>
            <w:bottom w:val="none" w:sz="0" w:space="0" w:color="auto"/>
            <w:right w:val="none" w:sz="0" w:space="0" w:color="auto"/>
          </w:divBdr>
        </w:div>
        <w:div w:id="1859929947">
          <w:marLeft w:val="0"/>
          <w:marRight w:val="0"/>
          <w:marTop w:val="0"/>
          <w:marBottom w:val="0"/>
          <w:divBdr>
            <w:top w:val="none" w:sz="0" w:space="0" w:color="auto"/>
            <w:left w:val="none" w:sz="0" w:space="0" w:color="auto"/>
            <w:bottom w:val="none" w:sz="0" w:space="0" w:color="auto"/>
            <w:right w:val="none" w:sz="0" w:space="0" w:color="auto"/>
          </w:divBdr>
        </w:div>
        <w:div w:id="43215695">
          <w:marLeft w:val="0"/>
          <w:marRight w:val="0"/>
          <w:marTop w:val="0"/>
          <w:marBottom w:val="0"/>
          <w:divBdr>
            <w:top w:val="none" w:sz="0" w:space="0" w:color="auto"/>
            <w:left w:val="none" w:sz="0" w:space="0" w:color="auto"/>
            <w:bottom w:val="none" w:sz="0" w:space="0" w:color="auto"/>
            <w:right w:val="none" w:sz="0" w:space="0" w:color="auto"/>
          </w:divBdr>
        </w:div>
        <w:div w:id="1377075162">
          <w:marLeft w:val="0"/>
          <w:marRight w:val="0"/>
          <w:marTop w:val="0"/>
          <w:marBottom w:val="0"/>
          <w:divBdr>
            <w:top w:val="none" w:sz="0" w:space="0" w:color="auto"/>
            <w:left w:val="none" w:sz="0" w:space="0" w:color="auto"/>
            <w:bottom w:val="none" w:sz="0" w:space="0" w:color="auto"/>
            <w:right w:val="none" w:sz="0" w:space="0" w:color="auto"/>
          </w:divBdr>
        </w:div>
        <w:div w:id="181601385">
          <w:marLeft w:val="0"/>
          <w:marRight w:val="0"/>
          <w:marTop w:val="0"/>
          <w:marBottom w:val="0"/>
          <w:divBdr>
            <w:top w:val="none" w:sz="0" w:space="0" w:color="auto"/>
            <w:left w:val="none" w:sz="0" w:space="0" w:color="auto"/>
            <w:bottom w:val="none" w:sz="0" w:space="0" w:color="auto"/>
            <w:right w:val="none" w:sz="0" w:space="0" w:color="auto"/>
          </w:divBdr>
        </w:div>
        <w:div w:id="779691309">
          <w:marLeft w:val="0"/>
          <w:marRight w:val="0"/>
          <w:marTop w:val="0"/>
          <w:marBottom w:val="0"/>
          <w:divBdr>
            <w:top w:val="none" w:sz="0" w:space="0" w:color="auto"/>
            <w:left w:val="none" w:sz="0" w:space="0" w:color="auto"/>
            <w:bottom w:val="none" w:sz="0" w:space="0" w:color="auto"/>
            <w:right w:val="none" w:sz="0" w:space="0" w:color="auto"/>
          </w:divBdr>
        </w:div>
        <w:div w:id="1392535833">
          <w:marLeft w:val="0"/>
          <w:marRight w:val="0"/>
          <w:marTop w:val="0"/>
          <w:marBottom w:val="0"/>
          <w:divBdr>
            <w:top w:val="none" w:sz="0" w:space="0" w:color="auto"/>
            <w:left w:val="none" w:sz="0" w:space="0" w:color="auto"/>
            <w:bottom w:val="none" w:sz="0" w:space="0" w:color="auto"/>
            <w:right w:val="none" w:sz="0" w:space="0" w:color="auto"/>
          </w:divBdr>
        </w:div>
        <w:div w:id="364721884">
          <w:marLeft w:val="0"/>
          <w:marRight w:val="0"/>
          <w:marTop w:val="0"/>
          <w:marBottom w:val="0"/>
          <w:divBdr>
            <w:top w:val="none" w:sz="0" w:space="0" w:color="auto"/>
            <w:left w:val="none" w:sz="0" w:space="0" w:color="auto"/>
            <w:bottom w:val="none" w:sz="0" w:space="0" w:color="auto"/>
            <w:right w:val="none" w:sz="0" w:space="0" w:color="auto"/>
          </w:divBdr>
        </w:div>
        <w:div w:id="562062448">
          <w:marLeft w:val="0"/>
          <w:marRight w:val="0"/>
          <w:marTop w:val="0"/>
          <w:marBottom w:val="0"/>
          <w:divBdr>
            <w:top w:val="none" w:sz="0" w:space="0" w:color="auto"/>
            <w:left w:val="none" w:sz="0" w:space="0" w:color="auto"/>
            <w:bottom w:val="none" w:sz="0" w:space="0" w:color="auto"/>
            <w:right w:val="none" w:sz="0" w:space="0" w:color="auto"/>
          </w:divBdr>
        </w:div>
        <w:div w:id="813260998">
          <w:marLeft w:val="0"/>
          <w:marRight w:val="0"/>
          <w:marTop w:val="0"/>
          <w:marBottom w:val="0"/>
          <w:divBdr>
            <w:top w:val="none" w:sz="0" w:space="0" w:color="auto"/>
            <w:left w:val="none" w:sz="0" w:space="0" w:color="auto"/>
            <w:bottom w:val="none" w:sz="0" w:space="0" w:color="auto"/>
            <w:right w:val="none" w:sz="0" w:space="0" w:color="auto"/>
          </w:divBdr>
        </w:div>
        <w:div w:id="821389654">
          <w:marLeft w:val="0"/>
          <w:marRight w:val="0"/>
          <w:marTop w:val="0"/>
          <w:marBottom w:val="0"/>
          <w:divBdr>
            <w:top w:val="none" w:sz="0" w:space="0" w:color="auto"/>
            <w:left w:val="none" w:sz="0" w:space="0" w:color="auto"/>
            <w:bottom w:val="none" w:sz="0" w:space="0" w:color="auto"/>
            <w:right w:val="none" w:sz="0" w:space="0" w:color="auto"/>
          </w:divBdr>
        </w:div>
        <w:div w:id="610473590">
          <w:marLeft w:val="0"/>
          <w:marRight w:val="0"/>
          <w:marTop w:val="0"/>
          <w:marBottom w:val="0"/>
          <w:divBdr>
            <w:top w:val="none" w:sz="0" w:space="0" w:color="auto"/>
            <w:left w:val="none" w:sz="0" w:space="0" w:color="auto"/>
            <w:bottom w:val="none" w:sz="0" w:space="0" w:color="auto"/>
            <w:right w:val="none" w:sz="0" w:space="0" w:color="auto"/>
          </w:divBdr>
        </w:div>
        <w:div w:id="996959393">
          <w:marLeft w:val="0"/>
          <w:marRight w:val="0"/>
          <w:marTop w:val="0"/>
          <w:marBottom w:val="0"/>
          <w:divBdr>
            <w:top w:val="none" w:sz="0" w:space="0" w:color="auto"/>
            <w:left w:val="none" w:sz="0" w:space="0" w:color="auto"/>
            <w:bottom w:val="none" w:sz="0" w:space="0" w:color="auto"/>
            <w:right w:val="none" w:sz="0" w:space="0" w:color="auto"/>
          </w:divBdr>
        </w:div>
        <w:div w:id="258610672">
          <w:marLeft w:val="0"/>
          <w:marRight w:val="0"/>
          <w:marTop w:val="0"/>
          <w:marBottom w:val="0"/>
          <w:divBdr>
            <w:top w:val="none" w:sz="0" w:space="0" w:color="auto"/>
            <w:left w:val="none" w:sz="0" w:space="0" w:color="auto"/>
            <w:bottom w:val="none" w:sz="0" w:space="0" w:color="auto"/>
            <w:right w:val="none" w:sz="0" w:space="0" w:color="auto"/>
          </w:divBdr>
        </w:div>
        <w:div w:id="723214317">
          <w:marLeft w:val="0"/>
          <w:marRight w:val="0"/>
          <w:marTop w:val="0"/>
          <w:marBottom w:val="0"/>
          <w:divBdr>
            <w:top w:val="none" w:sz="0" w:space="0" w:color="auto"/>
            <w:left w:val="none" w:sz="0" w:space="0" w:color="auto"/>
            <w:bottom w:val="none" w:sz="0" w:space="0" w:color="auto"/>
            <w:right w:val="none" w:sz="0" w:space="0" w:color="auto"/>
          </w:divBdr>
        </w:div>
        <w:div w:id="789978886">
          <w:marLeft w:val="0"/>
          <w:marRight w:val="0"/>
          <w:marTop w:val="0"/>
          <w:marBottom w:val="0"/>
          <w:divBdr>
            <w:top w:val="none" w:sz="0" w:space="0" w:color="auto"/>
            <w:left w:val="none" w:sz="0" w:space="0" w:color="auto"/>
            <w:bottom w:val="none" w:sz="0" w:space="0" w:color="auto"/>
            <w:right w:val="none" w:sz="0" w:space="0" w:color="auto"/>
          </w:divBdr>
        </w:div>
        <w:div w:id="872882787">
          <w:marLeft w:val="0"/>
          <w:marRight w:val="0"/>
          <w:marTop w:val="0"/>
          <w:marBottom w:val="0"/>
          <w:divBdr>
            <w:top w:val="none" w:sz="0" w:space="0" w:color="auto"/>
            <w:left w:val="none" w:sz="0" w:space="0" w:color="auto"/>
            <w:bottom w:val="none" w:sz="0" w:space="0" w:color="auto"/>
            <w:right w:val="none" w:sz="0" w:space="0" w:color="auto"/>
          </w:divBdr>
        </w:div>
        <w:div w:id="1188367399">
          <w:marLeft w:val="0"/>
          <w:marRight w:val="0"/>
          <w:marTop w:val="0"/>
          <w:marBottom w:val="0"/>
          <w:divBdr>
            <w:top w:val="none" w:sz="0" w:space="0" w:color="auto"/>
            <w:left w:val="none" w:sz="0" w:space="0" w:color="auto"/>
            <w:bottom w:val="none" w:sz="0" w:space="0" w:color="auto"/>
            <w:right w:val="none" w:sz="0" w:space="0" w:color="auto"/>
          </w:divBdr>
        </w:div>
        <w:div w:id="1143425383">
          <w:marLeft w:val="0"/>
          <w:marRight w:val="0"/>
          <w:marTop w:val="0"/>
          <w:marBottom w:val="0"/>
          <w:divBdr>
            <w:top w:val="none" w:sz="0" w:space="0" w:color="auto"/>
            <w:left w:val="none" w:sz="0" w:space="0" w:color="auto"/>
            <w:bottom w:val="none" w:sz="0" w:space="0" w:color="auto"/>
            <w:right w:val="none" w:sz="0" w:space="0" w:color="auto"/>
          </w:divBdr>
        </w:div>
        <w:div w:id="384762006">
          <w:marLeft w:val="0"/>
          <w:marRight w:val="0"/>
          <w:marTop w:val="0"/>
          <w:marBottom w:val="0"/>
          <w:divBdr>
            <w:top w:val="none" w:sz="0" w:space="0" w:color="auto"/>
            <w:left w:val="none" w:sz="0" w:space="0" w:color="auto"/>
            <w:bottom w:val="none" w:sz="0" w:space="0" w:color="auto"/>
            <w:right w:val="none" w:sz="0" w:space="0" w:color="auto"/>
          </w:divBdr>
        </w:div>
        <w:div w:id="2083520874">
          <w:marLeft w:val="0"/>
          <w:marRight w:val="0"/>
          <w:marTop w:val="0"/>
          <w:marBottom w:val="0"/>
          <w:divBdr>
            <w:top w:val="none" w:sz="0" w:space="0" w:color="auto"/>
            <w:left w:val="none" w:sz="0" w:space="0" w:color="auto"/>
            <w:bottom w:val="none" w:sz="0" w:space="0" w:color="auto"/>
            <w:right w:val="none" w:sz="0" w:space="0" w:color="auto"/>
          </w:divBdr>
        </w:div>
        <w:div w:id="928659634">
          <w:marLeft w:val="0"/>
          <w:marRight w:val="0"/>
          <w:marTop w:val="0"/>
          <w:marBottom w:val="0"/>
          <w:divBdr>
            <w:top w:val="none" w:sz="0" w:space="0" w:color="auto"/>
            <w:left w:val="none" w:sz="0" w:space="0" w:color="auto"/>
            <w:bottom w:val="none" w:sz="0" w:space="0" w:color="auto"/>
            <w:right w:val="none" w:sz="0" w:space="0" w:color="auto"/>
          </w:divBdr>
        </w:div>
        <w:div w:id="243339260">
          <w:marLeft w:val="0"/>
          <w:marRight w:val="0"/>
          <w:marTop w:val="0"/>
          <w:marBottom w:val="0"/>
          <w:divBdr>
            <w:top w:val="none" w:sz="0" w:space="0" w:color="auto"/>
            <w:left w:val="none" w:sz="0" w:space="0" w:color="auto"/>
            <w:bottom w:val="none" w:sz="0" w:space="0" w:color="auto"/>
            <w:right w:val="none" w:sz="0" w:space="0" w:color="auto"/>
          </w:divBdr>
        </w:div>
        <w:div w:id="1221020366">
          <w:marLeft w:val="0"/>
          <w:marRight w:val="0"/>
          <w:marTop w:val="0"/>
          <w:marBottom w:val="0"/>
          <w:divBdr>
            <w:top w:val="none" w:sz="0" w:space="0" w:color="auto"/>
            <w:left w:val="none" w:sz="0" w:space="0" w:color="auto"/>
            <w:bottom w:val="none" w:sz="0" w:space="0" w:color="auto"/>
            <w:right w:val="none" w:sz="0" w:space="0" w:color="auto"/>
          </w:divBdr>
        </w:div>
        <w:div w:id="1625232081">
          <w:marLeft w:val="0"/>
          <w:marRight w:val="0"/>
          <w:marTop w:val="0"/>
          <w:marBottom w:val="0"/>
          <w:divBdr>
            <w:top w:val="none" w:sz="0" w:space="0" w:color="auto"/>
            <w:left w:val="none" w:sz="0" w:space="0" w:color="auto"/>
            <w:bottom w:val="none" w:sz="0" w:space="0" w:color="auto"/>
            <w:right w:val="none" w:sz="0" w:space="0" w:color="auto"/>
          </w:divBdr>
        </w:div>
        <w:div w:id="1741439259">
          <w:marLeft w:val="0"/>
          <w:marRight w:val="0"/>
          <w:marTop w:val="0"/>
          <w:marBottom w:val="0"/>
          <w:divBdr>
            <w:top w:val="none" w:sz="0" w:space="0" w:color="auto"/>
            <w:left w:val="none" w:sz="0" w:space="0" w:color="auto"/>
            <w:bottom w:val="none" w:sz="0" w:space="0" w:color="auto"/>
            <w:right w:val="none" w:sz="0" w:space="0" w:color="auto"/>
          </w:divBdr>
        </w:div>
        <w:div w:id="1211529407">
          <w:marLeft w:val="0"/>
          <w:marRight w:val="0"/>
          <w:marTop w:val="0"/>
          <w:marBottom w:val="0"/>
          <w:divBdr>
            <w:top w:val="none" w:sz="0" w:space="0" w:color="auto"/>
            <w:left w:val="none" w:sz="0" w:space="0" w:color="auto"/>
            <w:bottom w:val="none" w:sz="0" w:space="0" w:color="auto"/>
            <w:right w:val="none" w:sz="0" w:space="0" w:color="auto"/>
          </w:divBdr>
        </w:div>
        <w:div w:id="1624917235">
          <w:marLeft w:val="0"/>
          <w:marRight w:val="0"/>
          <w:marTop w:val="0"/>
          <w:marBottom w:val="0"/>
          <w:divBdr>
            <w:top w:val="none" w:sz="0" w:space="0" w:color="auto"/>
            <w:left w:val="none" w:sz="0" w:space="0" w:color="auto"/>
            <w:bottom w:val="none" w:sz="0" w:space="0" w:color="auto"/>
            <w:right w:val="none" w:sz="0" w:space="0" w:color="auto"/>
          </w:divBdr>
        </w:div>
        <w:div w:id="919560419">
          <w:marLeft w:val="0"/>
          <w:marRight w:val="0"/>
          <w:marTop w:val="0"/>
          <w:marBottom w:val="0"/>
          <w:divBdr>
            <w:top w:val="none" w:sz="0" w:space="0" w:color="auto"/>
            <w:left w:val="none" w:sz="0" w:space="0" w:color="auto"/>
            <w:bottom w:val="none" w:sz="0" w:space="0" w:color="auto"/>
            <w:right w:val="none" w:sz="0" w:space="0" w:color="auto"/>
          </w:divBdr>
        </w:div>
        <w:div w:id="279189804">
          <w:marLeft w:val="0"/>
          <w:marRight w:val="0"/>
          <w:marTop w:val="0"/>
          <w:marBottom w:val="0"/>
          <w:divBdr>
            <w:top w:val="none" w:sz="0" w:space="0" w:color="auto"/>
            <w:left w:val="none" w:sz="0" w:space="0" w:color="auto"/>
            <w:bottom w:val="none" w:sz="0" w:space="0" w:color="auto"/>
            <w:right w:val="none" w:sz="0" w:space="0" w:color="auto"/>
          </w:divBdr>
        </w:div>
        <w:div w:id="906190196">
          <w:marLeft w:val="0"/>
          <w:marRight w:val="0"/>
          <w:marTop w:val="0"/>
          <w:marBottom w:val="0"/>
          <w:divBdr>
            <w:top w:val="none" w:sz="0" w:space="0" w:color="auto"/>
            <w:left w:val="none" w:sz="0" w:space="0" w:color="auto"/>
            <w:bottom w:val="none" w:sz="0" w:space="0" w:color="auto"/>
            <w:right w:val="none" w:sz="0" w:space="0" w:color="auto"/>
          </w:divBdr>
        </w:div>
        <w:div w:id="1024208757">
          <w:marLeft w:val="0"/>
          <w:marRight w:val="0"/>
          <w:marTop w:val="0"/>
          <w:marBottom w:val="0"/>
          <w:divBdr>
            <w:top w:val="none" w:sz="0" w:space="0" w:color="auto"/>
            <w:left w:val="none" w:sz="0" w:space="0" w:color="auto"/>
            <w:bottom w:val="none" w:sz="0" w:space="0" w:color="auto"/>
            <w:right w:val="none" w:sz="0" w:space="0" w:color="auto"/>
          </w:divBdr>
        </w:div>
        <w:div w:id="1009286788">
          <w:marLeft w:val="0"/>
          <w:marRight w:val="0"/>
          <w:marTop w:val="0"/>
          <w:marBottom w:val="0"/>
          <w:divBdr>
            <w:top w:val="none" w:sz="0" w:space="0" w:color="auto"/>
            <w:left w:val="none" w:sz="0" w:space="0" w:color="auto"/>
            <w:bottom w:val="none" w:sz="0" w:space="0" w:color="auto"/>
            <w:right w:val="none" w:sz="0" w:space="0" w:color="auto"/>
          </w:divBdr>
        </w:div>
        <w:div w:id="1034618596">
          <w:marLeft w:val="0"/>
          <w:marRight w:val="0"/>
          <w:marTop w:val="0"/>
          <w:marBottom w:val="0"/>
          <w:divBdr>
            <w:top w:val="none" w:sz="0" w:space="0" w:color="auto"/>
            <w:left w:val="none" w:sz="0" w:space="0" w:color="auto"/>
            <w:bottom w:val="none" w:sz="0" w:space="0" w:color="auto"/>
            <w:right w:val="none" w:sz="0" w:space="0" w:color="auto"/>
          </w:divBdr>
        </w:div>
        <w:div w:id="1564827865">
          <w:marLeft w:val="0"/>
          <w:marRight w:val="0"/>
          <w:marTop w:val="0"/>
          <w:marBottom w:val="0"/>
          <w:divBdr>
            <w:top w:val="none" w:sz="0" w:space="0" w:color="auto"/>
            <w:left w:val="none" w:sz="0" w:space="0" w:color="auto"/>
            <w:bottom w:val="none" w:sz="0" w:space="0" w:color="auto"/>
            <w:right w:val="none" w:sz="0" w:space="0" w:color="auto"/>
          </w:divBdr>
        </w:div>
        <w:div w:id="384916104">
          <w:marLeft w:val="0"/>
          <w:marRight w:val="0"/>
          <w:marTop w:val="0"/>
          <w:marBottom w:val="0"/>
          <w:divBdr>
            <w:top w:val="none" w:sz="0" w:space="0" w:color="auto"/>
            <w:left w:val="none" w:sz="0" w:space="0" w:color="auto"/>
            <w:bottom w:val="none" w:sz="0" w:space="0" w:color="auto"/>
            <w:right w:val="none" w:sz="0" w:space="0" w:color="auto"/>
          </w:divBdr>
        </w:div>
        <w:div w:id="664207976">
          <w:marLeft w:val="0"/>
          <w:marRight w:val="0"/>
          <w:marTop w:val="0"/>
          <w:marBottom w:val="0"/>
          <w:divBdr>
            <w:top w:val="none" w:sz="0" w:space="0" w:color="auto"/>
            <w:left w:val="none" w:sz="0" w:space="0" w:color="auto"/>
            <w:bottom w:val="none" w:sz="0" w:space="0" w:color="auto"/>
            <w:right w:val="none" w:sz="0" w:space="0" w:color="auto"/>
          </w:divBdr>
        </w:div>
        <w:div w:id="1663850517">
          <w:marLeft w:val="0"/>
          <w:marRight w:val="0"/>
          <w:marTop w:val="0"/>
          <w:marBottom w:val="0"/>
          <w:divBdr>
            <w:top w:val="none" w:sz="0" w:space="0" w:color="auto"/>
            <w:left w:val="none" w:sz="0" w:space="0" w:color="auto"/>
            <w:bottom w:val="none" w:sz="0" w:space="0" w:color="auto"/>
            <w:right w:val="none" w:sz="0" w:space="0" w:color="auto"/>
          </w:divBdr>
        </w:div>
        <w:div w:id="1010789243">
          <w:marLeft w:val="0"/>
          <w:marRight w:val="0"/>
          <w:marTop w:val="0"/>
          <w:marBottom w:val="0"/>
          <w:divBdr>
            <w:top w:val="none" w:sz="0" w:space="0" w:color="auto"/>
            <w:left w:val="none" w:sz="0" w:space="0" w:color="auto"/>
            <w:bottom w:val="none" w:sz="0" w:space="0" w:color="auto"/>
            <w:right w:val="none" w:sz="0" w:space="0" w:color="auto"/>
          </w:divBdr>
        </w:div>
        <w:div w:id="1853565174">
          <w:marLeft w:val="0"/>
          <w:marRight w:val="0"/>
          <w:marTop w:val="0"/>
          <w:marBottom w:val="0"/>
          <w:divBdr>
            <w:top w:val="none" w:sz="0" w:space="0" w:color="auto"/>
            <w:left w:val="none" w:sz="0" w:space="0" w:color="auto"/>
            <w:bottom w:val="none" w:sz="0" w:space="0" w:color="auto"/>
            <w:right w:val="none" w:sz="0" w:space="0" w:color="auto"/>
          </w:divBdr>
        </w:div>
        <w:div w:id="2038116218">
          <w:marLeft w:val="0"/>
          <w:marRight w:val="0"/>
          <w:marTop w:val="0"/>
          <w:marBottom w:val="0"/>
          <w:divBdr>
            <w:top w:val="none" w:sz="0" w:space="0" w:color="auto"/>
            <w:left w:val="none" w:sz="0" w:space="0" w:color="auto"/>
            <w:bottom w:val="none" w:sz="0" w:space="0" w:color="auto"/>
            <w:right w:val="none" w:sz="0" w:space="0" w:color="auto"/>
          </w:divBdr>
        </w:div>
        <w:div w:id="1849177123">
          <w:marLeft w:val="0"/>
          <w:marRight w:val="0"/>
          <w:marTop w:val="0"/>
          <w:marBottom w:val="0"/>
          <w:divBdr>
            <w:top w:val="none" w:sz="0" w:space="0" w:color="auto"/>
            <w:left w:val="none" w:sz="0" w:space="0" w:color="auto"/>
            <w:bottom w:val="none" w:sz="0" w:space="0" w:color="auto"/>
            <w:right w:val="none" w:sz="0" w:space="0" w:color="auto"/>
          </w:divBdr>
        </w:div>
        <w:div w:id="677346528">
          <w:marLeft w:val="0"/>
          <w:marRight w:val="0"/>
          <w:marTop w:val="0"/>
          <w:marBottom w:val="0"/>
          <w:divBdr>
            <w:top w:val="none" w:sz="0" w:space="0" w:color="auto"/>
            <w:left w:val="none" w:sz="0" w:space="0" w:color="auto"/>
            <w:bottom w:val="none" w:sz="0" w:space="0" w:color="auto"/>
            <w:right w:val="none" w:sz="0" w:space="0" w:color="auto"/>
          </w:divBdr>
        </w:div>
        <w:div w:id="1313681445">
          <w:marLeft w:val="0"/>
          <w:marRight w:val="0"/>
          <w:marTop w:val="0"/>
          <w:marBottom w:val="0"/>
          <w:divBdr>
            <w:top w:val="none" w:sz="0" w:space="0" w:color="auto"/>
            <w:left w:val="none" w:sz="0" w:space="0" w:color="auto"/>
            <w:bottom w:val="none" w:sz="0" w:space="0" w:color="auto"/>
            <w:right w:val="none" w:sz="0" w:space="0" w:color="auto"/>
          </w:divBdr>
        </w:div>
        <w:div w:id="2138327543">
          <w:marLeft w:val="0"/>
          <w:marRight w:val="0"/>
          <w:marTop w:val="0"/>
          <w:marBottom w:val="0"/>
          <w:divBdr>
            <w:top w:val="none" w:sz="0" w:space="0" w:color="auto"/>
            <w:left w:val="none" w:sz="0" w:space="0" w:color="auto"/>
            <w:bottom w:val="none" w:sz="0" w:space="0" w:color="auto"/>
            <w:right w:val="none" w:sz="0" w:space="0" w:color="auto"/>
          </w:divBdr>
        </w:div>
        <w:div w:id="940604325">
          <w:marLeft w:val="0"/>
          <w:marRight w:val="0"/>
          <w:marTop w:val="0"/>
          <w:marBottom w:val="0"/>
          <w:divBdr>
            <w:top w:val="none" w:sz="0" w:space="0" w:color="auto"/>
            <w:left w:val="none" w:sz="0" w:space="0" w:color="auto"/>
            <w:bottom w:val="none" w:sz="0" w:space="0" w:color="auto"/>
            <w:right w:val="none" w:sz="0" w:space="0" w:color="auto"/>
          </w:divBdr>
        </w:div>
        <w:div w:id="183053824">
          <w:marLeft w:val="0"/>
          <w:marRight w:val="0"/>
          <w:marTop w:val="0"/>
          <w:marBottom w:val="0"/>
          <w:divBdr>
            <w:top w:val="none" w:sz="0" w:space="0" w:color="auto"/>
            <w:left w:val="none" w:sz="0" w:space="0" w:color="auto"/>
            <w:bottom w:val="none" w:sz="0" w:space="0" w:color="auto"/>
            <w:right w:val="none" w:sz="0" w:space="0" w:color="auto"/>
          </w:divBdr>
        </w:div>
        <w:div w:id="1257978873">
          <w:marLeft w:val="0"/>
          <w:marRight w:val="0"/>
          <w:marTop w:val="0"/>
          <w:marBottom w:val="0"/>
          <w:divBdr>
            <w:top w:val="none" w:sz="0" w:space="0" w:color="auto"/>
            <w:left w:val="none" w:sz="0" w:space="0" w:color="auto"/>
            <w:bottom w:val="none" w:sz="0" w:space="0" w:color="auto"/>
            <w:right w:val="none" w:sz="0" w:space="0" w:color="auto"/>
          </w:divBdr>
        </w:div>
        <w:div w:id="1303926651">
          <w:marLeft w:val="0"/>
          <w:marRight w:val="0"/>
          <w:marTop w:val="0"/>
          <w:marBottom w:val="0"/>
          <w:divBdr>
            <w:top w:val="none" w:sz="0" w:space="0" w:color="auto"/>
            <w:left w:val="none" w:sz="0" w:space="0" w:color="auto"/>
            <w:bottom w:val="none" w:sz="0" w:space="0" w:color="auto"/>
            <w:right w:val="none" w:sz="0" w:space="0" w:color="auto"/>
          </w:divBdr>
        </w:div>
        <w:div w:id="912666054">
          <w:marLeft w:val="0"/>
          <w:marRight w:val="0"/>
          <w:marTop w:val="0"/>
          <w:marBottom w:val="0"/>
          <w:divBdr>
            <w:top w:val="none" w:sz="0" w:space="0" w:color="auto"/>
            <w:left w:val="none" w:sz="0" w:space="0" w:color="auto"/>
            <w:bottom w:val="none" w:sz="0" w:space="0" w:color="auto"/>
            <w:right w:val="none" w:sz="0" w:space="0" w:color="auto"/>
          </w:divBdr>
        </w:div>
        <w:div w:id="261377292">
          <w:marLeft w:val="0"/>
          <w:marRight w:val="0"/>
          <w:marTop w:val="0"/>
          <w:marBottom w:val="0"/>
          <w:divBdr>
            <w:top w:val="none" w:sz="0" w:space="0" w:color="auto"/>
            <w:left w:val="none" w:sz="0" w:space="0" w:color="auto"/>
            <w:bottom w:val="none" w:sz="0" w:space="0" w:color="auto"/>
            <w:right w:val="none" w:sz="0" w:space="0" w:color="auto"/>
          </w:divBdr>
        </w:div>
        <w:div w:id="1564023430">
          <w:marLeft w:val="0"/>
          <w:marRight w:val="0"/>
          <w:marTop w:val="0"/>
          <w:marBottom w:val="0"/>
          <w:divBdr>
            <w:top w:val="none" w:sz="0" w:space="0" w:color="auto"/>
            <w:left w:val="none" w:sz="0" w:space="0" w:color="auto"/>
            <w:bottom w:val="none" w:sz="0" w:space="0" w:color="auto"/>
            <w:right w:val="none" w:sz="0" w:space="0" w:color="auto"/>
          </w:divBdr>
        </w:div>
        <w:div w:id="199712766">
          <w:marLeft w:val="0"/>
          <w:marRight w:val="0"/>
          <w:marTop w:val="0"/>
          <w:marBottom w:val="0"/>
          <w:divBdr>
            <w:top w:val="none" w:sz="0" w:space="0" w:color="auto"/>
            <w:left w:val="none" w:sz="0" w:space="0" w:color="auto"/>
            <w:bottom w:val="none" w:sz="0" w:space="0" w:color="auto"/>
            <w:right w:val="none" w:sz="0" w:space="0" w:color="auto"/>
          </w:divBdr>
        </w:div>
        <w:div w:id="647825785">
          <w:marLeft w:val="0"/>
          <w:marRight w:val="0"/>
          <w:marTop w:val="0"/>
          <w:marBottom w:val="0"/>
          <w:divBdr>
            <w:top w:val="none" w:sz="0" w:space="0" w:color="auto"/>
            <w:left w:val="none" w:sz="0" w:space="0" w:color="auto"/>
            <w:bottom w:val="none" w:sz="0" w:space="0" w:color="auto"/>
            <w:right w:val="none" w:sz="0" w:space="0" w:color="auto"/>
          </w:divBdr>
        </w:div>
        <w:div w:id="1833909411">
          <w:marLeft w:val="0"/>
          <w:marRight w:val="0"/>
          <w:marTop w:val="0"/>
          <w:marBottom w:val="0"/>
          <w:divBdr>
            <w:top w:val="none" w:sz="0" w:space="0" w:color="auto"/>
            <w:left w:val="none" w:sz="0" w:space="0" w:color="auto"/>
            <w:bottom w:val="none" w:sz="0" w:space="0" w:color="auto"/>
            <w:right w:val="none" w:sz="0" w:space="0" w:color="auto"/>
          </w:divBdr>
        </w:div>
        <w:div w:id="1441073858">
          <w:marLeft w:val="0"/>
          <w:marRight w:val="0"/>
          <w:marTop w:val="0"/>
          <w:marBottom w:val="0"/>
          <w:divBdr>
            <w:top w:val="none" w:sz="0" w:space="0" w:color="auto"/>
            <w:left w:val="none" w:sz="0" w:space="0" w:color="auto"/>
            <w:bottom w:val="none" w:sz="0" w:space="0" w:color="auto"/>
            <w:right w:val="none" w:sz="0" w:space="0" w:color="auto"/>
          </w:divBdr>
        </w:div>
        <w:div w:id="919289044">
          <w:marLeft w:val="0"/>
          <w:marRight w:val="0"/>
          <w:marTop w:val="0"/>
          <w:marBottom w:val="0"/>
          <w:divBdr>
            <w:top w:val="none" w:sz="0" w:space="0" w:color="auto"/>
            <w:left w:val="none" w:sz="0" w:space="0" w:color="auto"/>
            <w:bottom w:val="none" w:sz="0" w:space="0" w:color="auto"/>
            <w:right w:val="none" w:sz="0" w:space="0" w:color="auto"/>
          </w:divBdr>
        </w:div>
        <w:div w:id="439418990">
          <w:marLeft w:val="0"/>
          <w:marRight w:val="0"/>
          <w:marTop w:val="0"/>
          <w:marBottom w:val="0"/>
          <w:divBdr>
            <w:top w:val="none" w:sz="0" w:space="0" w:color="auto"/>
            <w:left w:val="none" w:sz="0" w:space="0" w:color="auto"/>
            <w:bottom w:val="none" w:sz="0" w:space="0" w:color="auto"/>
            <w:right w:val="none" w:sz="0" w:space="0" w:color="auto"/>
          </w:divBdr>
        </w:div>
        <w:div w:id="2067994102">
          <w:marLeft w:val="0"/>
          <w:marRight w:val="0"/>
          <w:marTop w:val="0"/>
          <w:marBottom w:val="0"/>
          <w:divBdr>
            <w:top w:val="none" w:sz="0" w:space="0" w:color="auto"/>
            <w:left w:val="none" w:sz="0" w:space="0" w:color="auto"/>
            <w:bottom w:val="none" w:sz="0" w:space="0" w:color="auto"/>
            <w:right w:val="none" w:sz="0" w:space="0" w:color="auto"/>
          </w:divBdr>
        </w:div>
        <w:div w:id="190579811">
          <w:marLeft w:val="0"/>
          <w:marRight w:val="0"/>
          <w:marTop w:val="0"/>
          <w:marBottom w:val="0"/>
          <w:divBdr>
            <w:top w:val="none" w:sz="0" w:space="0" w:color="auto"/>
            <w:left w:val="none" w:sz="0" w:space="0" w:color="auto"/>
            <w:bottom w:val="none" w:sz="0" w:space="0" w:color="auto"/>
            <w:right w:val="none" w:sz="0" w:space="0" w:color="auto"/>
          </w:divBdr>
        </w:div>
        <w:div w:id="1687749572">
          <w:marLeft w:val="0"/>
          <w:marRight w:val="0"/>
          <w:marTop w:val="0"/>
          <w:marBottom w:val="0"/>
          <w:divBdr>
            <w:top w:val="none" w:sz="0" w:space="0" w:color="auto"/>
            <w:left w:val="none" w:sz="0" w:space="0" w:color="auto"/>
            <w:bottom w:val="none" w:sz="0" w:space="0" w:color="auto"/>
            <w:right w:val="none" w:sz="0" w:space="0" w:color="auto"/>
          </w:divBdr>
        </w:div>
        <w:div w:id="1975983229">
          <w:marLeft w:val="0"/>
          <w:marRight w:val="0"/>
          <w:marTop w:val="0"/>
          <w:marBottom w:val="0"/>
          <w:divBdr>
            <w:top w:val="none" w:sz="0" w:space="0" w:color="auto"/>
            <w:left w:val="none" w:sz="0" w:space="0" w:color="auto"/>
            <w:bottom w:val="none" w:sz="0" w:space="0" w:color="auto"/>
            <w:right w:val="none" w:sz="0" w:space="0" w:color="auto"/>
          </w:divBdr>
        </w:div>
        <w:div w:id="1987852310">
          <w:marLeft w:val="0"/>
          <w:marRight w:val="0"/>
          <w:marTop w:val="0"/>
          <w:marBottom w:val="0"/>
          <w:divBdr>
            <w:top w:val="none" w:sz="0" w:space="0" w:color="auto"/>
            <w:left w:val="none" w:sz="0" w:space="0" w:color="auto"/>
            <w:bottom w:val="none" w:sz="0" w:space="0" w:color="auto"/>
            <w:right w:val="none" w:sz="0" w:space="0" w:color="auto"/>
          </w:divBdr>
        </w:div>
        <w:div w:id="816610837">
          <w:marLeft w:val="0"/>
          <w:marRight w:val="0"/>
          <w:marTop w:val="0"/>
          <w:marBottom w:val="0"/>
          <w:divBdr>
            <w:top w:val="none" w:sz="0" w:space="0" w:color="auto"/>
            <w:left w:val="none" w:sz="0" w:space="0" w:color="auto"/>
            <w:bottom w:val="none" w:sz="0" w:space="0" w:color="auto"/>
            <w:right w:val="none" w:sz="0" w:space="0" w:color="auto"/>
          </w:divBdr>
        </w:div>
        <w:div w:id="141312504">
          <w:marLeft w:val="0"/>
          <w:marRight w:val="0"/>
          <w:marTop w:val="0"/>
          <w:marBottom w:val="0"/>
          <w:divBdr>
            <w:top w:val="none" w:sz="0" w:space="0" w:color="auto"/>
            <w:left w:val="none" w:sz="0" w:space="0" w:color="auto"/>
            <w:bottom w:val="none" w:sz="0" w:space="0" w:color="auto"/>
            <w:right w:val="none" w:sz="0" w:space="0" w:color="auto"/>
          </w:divBdr>
        </w:div>
        <w:div w:id="1880514190">
          <w:marLeft w:val="0"/>
          <w:marRight w:val="0"/>
          <w:marTop w:val="0"/>
          <w:marBottom w:val="0"/>
          <w:divBdr>
            <w:top w:val="none" w:sz="0" w:space="0" w:color="auto"/>
            <w:left w:val="none" w:sz="0" w:space="0" w:color="auto"/>
            <w:bottom w:val="none" w:sz="0" w:space="0" w:color="auto"/>
            <w:right w:val="none" w:sz="0" w:space="0" w:color="auto"/>
          </w:divBdr>
        </w:div>
        <w:div w:id="590940096">
          <w:marLeft w:val="0"/>
          <w:marRight w:val="0"/>
          <w:marTop w:val="0"/>
          <w:marBottom w:val="0"/>
          <w:divBdr>
            <w:top w:val="none" w:sz="0" w:space="0" w:color="auto"/>
            <w:left w:val="none" w:sz="0" w:space="0" w:color="auto"/>
            <w:bottom w:val="none" w:sz="0" w:space="0" w:color="auto"/>
            <w:right w:val="none" w:sz="0" w:space="0" w:color="auto"/>
          </w:divBdr>
        </w:div>
        <w:div w:id="1521823260">
          <w:marLeft w:val="0"/>
          <w:marRight w:val="0"/>
          <w:marTop w:val="0"/>
          <w:marBottom w:val="0"/>
          <w:divBdr>
            <w:top w:val="none" w:sz="0" w:space="0" w:color="auto"/>
            <w:left w:val="none" w:sz="0" w:space="0" w:color="auto"/>
            <w:bottom w:val="none" w:sz="0" w:space="0" w:color="auto"/>
            <w:right w:val="none" w:sz="0" w:space="0" w:color="auto"/>
          </w:divBdr>
        </w:div>
        <w:div w:id="1802721053">
          <w:marLeft w:val="0"/>
          <w:marRight w:val="0"/>
          <w:marTop w:val="0"/>
          <w:marBottom w:val="0"/>
          <w:divBdr>
            <w:top w:val="none" w:sz="0" w:space="0" w:color="auto"/>
            <w:left w:val="none" w:sz="0" w:space="0" w:color="auto"/>
            <w:bottom w:val="none" w:sz="0" w:space="0" w:color="auto"/>
            <w:right w:val="none" w:sz="0" w:space="0" w:color="auto"/>
          </w:divBdr>
        </w:div>
        <w:div w:id="259411924">
          <w:marLeft w:val="0"/>
          <w:marRight w:val="0"/>
          <w:marTop w:val="0"/>
          <w:marBottom w:val="0"/>
          <w:divBdr>
            <w:top w:val="none" w:sz="0" w:space="0" w:color="auto"/>
            <w:left w:val="none" w:sz="0" w:space="0" w:color="auto"/>
            <w:bottom w:val="none" w:sz="0" w:space="0" w:color="auto"/>
            <w:right w:val="none" w:sz="0" w:space="0" w:color="auto"/>
          </w:divBdr>
        </w:div>
        <w:div w:id="409424871">
          <w:marLeft w:val="0"/>
          <w:marRight w:val="0"/>
          <w:marTop w:val="0"/>
          <w:marBottom w:val="0"/>
          <w:divBdr>
            <w:top w:val="none" w:sz="0" w:space="0" w:color="auto"/>
            <w:left w:val="none" w:sz="0" w:space="0" w:color="auto"/>
            <w:bottom w:val="none" w:sz="0" w:space="0" w:color="auto"/>
            <w:right w:val="none" w:sz="0" w:space="0" w:color="auto"/>
          </w:divBdr>
        </w:div>
        <w:div w:id="1525706322">
          <w:marLeft w:val="0"/>
          <w:marRight w:val="0"/>
          <w:marTop w:val="0"/>
          <w:marBottom w:val="0"/>
          <w:divBdr>
            <w:top w:val="none" w:sz="0" w:space="0" w:color="auto"/>
            <w:left w:val="none" w:sz="0" w:space="0" w:color="auto"/>
            <w:bottom w:val="none" w:sz="0" w:space="0" w:color="auto"/>
            <w:right w:val="none" w:sz="0" w:space="0" w:color="auto"/>
          </w:divBdr>
        </w:div>
        <w:div w:id="1718043012">
          <w:marLeft w:val="0"/>
          <w:marRight w:val="0"/>
          <w:marTop w:val="0"/>
          <w:marBottom w:val="0"/>
          <w:divBdr>
            <w:top w:val="none" w:sz="0" w:space="0" w:color="auto"/>
            <w:left w:val="none" w:sz="0" w:space="0" w:color="auto"/>
            <w:bottom w:val="none" w:sz="0" w:space="0" w:color="auto"/>
            <w:right w:val="none" w:sz="0" w:space="0" w:color="auto"/>
          </w:divBdr>
        </w:div>
        <w:div w:id="45300377">
          <w:marLeft w:val="0"/>
          <w:marRight w:val="0"/>
          <w:marTop w:val="0"/>
          <w:marBottom w:val="0"/>
          <w:divBdr>
            <w:top w:val="none" w:sz="0" w:space="0" w:color="auto"/>
            <w:left w:val="none" w:sz="0" w:space="0" w:color="auto"/>
            <w:bottom w:val="none" w:sz="0" w:space="0" w:color="auto"/>
            <w:right w:val="none" w:sz="0" w:space="0" w:color="auto"/>
          </w:divBdr>
        </w:div>
        <w:div w:id="587038050">
          <w:marLeft w:val="0"/>
          <w:marRight w:val="0"/>
          <w:marTop w:val="0"/>
          <w:marBottom w:val="0"/>
          <w:divBdr>
            <w:top w:val="none" w:sz="0" w:space="0" w:color="auto"/>
            <w:left w:val="none" w:sz="0" w:space="0" w:color="auto"/>
            <w:bottom w:val="none" w:sz="0" w:space="0" w:color="auto"/>
            <w:right w:val="none" w:sz="0" w:space="0" w:color="auto"/>
          </w:divBdr>
        </w:div>
        <w:div w:id="1223717621">
          <w:marLeft w:val="0"/>
          <w:marRight w:val="0"/>
          <w:marTop w:val="0"/>
          <w:marBottom w:val="0"/>
          <w:divBdr>
            <w:top w:val="none" w:sz="0" w:space="0" w:color="auto"/>
            <w:left w:val="none" w:sz="0" w:space="0" w:color="auto"/>
            <w:bottom w:val="none" w:sz="0" w:space="0" w:color="auto"/>
            <w:right w:val="none" w:sz="0" w:space="0" w:color="auto"/>
          </w:divBdr>
        </w:div>
        <w:div w:id="1080106121">
          <w:marLeft w:val="0"/>
          <w:marRight w:val="0"/>
          <w:marTop w:val="0"/>
          <w:marBottom w:val="0"/>
          <w:divBdr>
            <w:top w:val="none" w:sz="0" w:space="0" w:color="auto"/>
            <w:left w:val="none" w:sz="0" w:space="0" w:color="auto"/>
            <w:bottom w:val="none" w:sz="0" w:space="0" w:color="auto"/>
            <w:right w:val="none" w:sz="0" w:space="0" w:color="auto"/>
          </w:divBdr>
        </w:div>
        <w:div w:id="1020621239">
          <w:marLeft w:val="0"/>
          <w:marRight w:val="0"/>
          <w:marTop w:val="0"/>
          <w:marBottom w:val="0"/>
          <w:divBdr>
            <w:top w:val="none" w:sz="0" w:space="0" w:color="auto"/>
            <w:left w:val="none" w:sz="0" w:space="0" w:color="auto"/>
            <w:bottom w:val="none" w:sz="0" w:space="0" w:color="auto"/>
            <w:right w:val="none" w:sz="0" w:space="0" w:color="auto"/>
          </w:divBdr>
        </w:div>
        <w:div w:id="369381677">
          <w:marLeft w:val="0"/>
          <w:marRight w:val="0"/>
          <w:marTop w:val="0"/>
          <w:marBottom w:val="0"/>
          <w:divBdr>
            <w:top w:val="none" w:sz="0" w:space="0" w:color="auto"/>
            <w:left w:val="none" w:sz="0" w:space="0" w:color="auto"/>
            <w:bottom w:val="none" w:sz="0" w:space="0" w:color="auto"/>
            <w:right w:val="none" w:sz="0" w:space="0" w:color="auto"/>
          </w:divBdr>
        </w:div>
      </w:divsChild>
    </w:div>
    <w:div w:id="1020619036">
      <w:bodyDiv w:val="1"/>
      <w:marLeft w:val="0"/>
      <w:marRight w:val="0"/>
      <w:marTop w:val="0"/>
      <w:marBottom w:val="0"/>
      <w:divBdr>
        <w:top w:val="none" w:sz="0" w:space="0" w:color="auto"/>
        <w:left w:val="none" w:sz="0" w:space="0" w:color="auto"/>
        <w:bottom w:val="none" w:sz="0" w:space="0" w:color="auto"/>
        <w:right w:val="none" w:sz="0" w:space="0" w:color="auto"/>
      </w:divBdr>
      <w:divsChild>
        <w:div w:id="1555578418">
          <w:marLeft w:val="0"/>
          <w:marRight w:val="0"/>
          <w:marTop w:val="0"/>
          <w:marBottom w:val="200"/>
          <w:divBdr>
            <w:top w:val="none" w:sz="0" w:space="0" w:color="auto"/>
            <w:left w:val="none" w:sz="0" w:space="0" w:color="auto"/>
            <w:bottom w:val="none" w:sz="0" w:space="0" w:color="auto"/>
            <w:right w:val="none" w:sz="0" w:space="0" w:color="auto"/>
          </w:divBdr>
        </w:div>
        <w:div w:id="283777364">
          <w:marLeft w:val="0"/>
          <w:marRight w:val="0"/>
          <w:marTop w:val="0"/>
          <w:marBottom w:val="200"/>
          <w:divBdr>
            <w:top w:val="none" w:sz="0" w:space="0" w:color="auto"/>
            <w:left w:val="none" w:sz="0" w:space="0" w:color="auto"/>
            <w:bottom w:val="none" w:sz="0" w:space="0" w:color="auto"/>
            <w:right w:val="none" w:sz="0" w:space="0" w:color="auto"/>
          </w:divBdr>
        </w:div>
        <w:div w:id="807356389">
          <w:marLeft w:val="0"/>
          <w:marRight w:val="0"/>
          <w:marTop w:val="0"/>
          <w:marBottom w:val="200"/>
          <w:divBdr>
            <w:top w:val="none" w:sz="0" w:space="0" w:color="auto"/>
            <w:left w:val="none" w:sz="0" w:space="0" w:color="auto"/>
            <w:bottom w:val="none" w:sz="0" w:space="0" w:color="auto"/>
            <w:right w:val="none" w:sz="0" w:space="0" w:color="auto"/>
          </w:divBdr>
        </w:div>
        <w:div w:id="1004629925">
          <w:marLeft w:val="0"/>
          <w:marRight w:val="0"/>
          <w:marTop w:val="0"/>
          <w:marBottom w:val="200"/>
          <w:divBdr>
            <w:top w:val="none" w:sz="0" w:space="0" w:color="auto"/>
            <w:left w:val="none" w:sz="0" w:space="0" w:color="auto"/>
            <w:bottom w:val="none" w:sz="0" w:space="0" w:color="auto"/>
            <w:right w:val="none" w:sz="0" w:space="0" w:color="auto"/>
          </w:divBdr>
        </w:div>
      </w:divsChild>
    </w:div>
    <w:div w:id="1509636926">
      <w:bodyDiv w:val="1"/>
      <w:marLeft w:val="0"/>
      <w:marRight w:val="0"/>
      <w:marTop w:val="0"/>
      <w:marBottom w:val="0"/>
      <w:divBdr>
        <w:top w:val="none" w:sz="0" w:space="0" w:color="auto"/>
        <w:left w:val="none" w:sz="0" w:space="0" w:color="auto"/>
        <w:bottom w:val="none" w:sz="0" w:space="0" w:color="auto"/>
        <w:right w:val="none" w:sz="0" w:space="0" w:color="auto"/>
      </w:divBdr>
    </w:div>
    <w:div w:id="1698390064">
      <w:bodyDiv w:val="1"/>
      <w:marLeft w:val="0"/>
      <w:marRight w:val="0"/>
      <w:marTop w:val="0"/>
      <w:marBottom w:val="0"/>
      <w:divBdr>
        <w:top w:val="none" w:sz="0" w:space="0" w:color="auto"/>
        <w:left w:val="none" w:sz="0" w:space="0" w:color="auto"/>
        <w:bottom w:val="none" w:sz="0" w:space="0" w:color="auto"/>
        <w:right w:val="none" w:sz="0" w:space="0" w:color="auto"/>
      </w:divBdr>
    </w:div>
    <w:div w:id="1838381561">
      <w:bodyDiv w:val="1"/>
      <w:marLeft w:val="0"/>
      <w:marRight w:val="0"/>
      <w:marTop w:val="0"/>
      <w:marBottom w:val="0"/>
      <w:divBdr>
        <w:top w:val="none" w:sz="0" w:space="0" w:color="auto"/>
        <w:left w:val="none" w:sz="0" w:space="0" w:color="auto"/>
        <w:bottom w:val="none" w:sz="0" w:space="0" w:color="auto"/>
        <w:right w:val="none" w:sz="0" w:space="0" w:color="auto"/>
      </w:divBdr>
      <w:divsChild>
        <w:div w:id="1867983645">
          <w:marLeft w:val="0"/>
          <w:marRight w:val="0"/>
          <w:marTop w:val="0"/>
          <w:marBottom w:val="0"/>
          <w:divBdr>
            <w:top w:val="none" w:sz="0" w:space="0" w:color="auto"/>
            <w:left w:val="none" w:sz="0" w:space="0" w:color="auto"/>
            <w:bottom w:val="none" w:sz="0" w:space="0" w:color="auto"/>
            <w:right w:val="none" w:sz="0" w:space="0" w:color="auto"/>
          </w:divBdr>
        </w:div>
        <w:div w:id="321660304">
          <w:marLeft w:val="0"/>
          <w:marRight w:val="0"/>
          <w:marTop w:val="0"/>
          <w:marBottom w:val="0"/>
          <w:divBdr>
            <w:top w:val="none" w:sz="0" w:space="0" w:color="auto"/>
            <w:left w:val="none" w:sz="0" w:space="0" w:color="auto"/>
            <w:bottom w:val="none" w:sz="0" w:space="0" w:color="auto"/>
            <w:right w:val="none" w:sz="0" w:space="0" w:color="auto"/>
          </w:divBdr>
        </w:div>
        <w:div w:id="507523592">
          <w:marLeft w:val="0"/>
          <w:marRight w:val="0"/>
          <w:marTop w:val="0"/>
          <w:marBottom w:val="0"/>
          <w:divBdr>
            <w:top w:val="none" w:sz="0" w:space="0" w:color="auto"/>
            <w:left w:val="none" w:sz="0" w:space="0" w:color="auto"/>
            <w:bottom w:val="none" w:sz="0" w:space="0" w:color="auto"/>
            <w:right w:val="none" w:sz="0" w:space="0" w:color="auto"/>
          </w:divBdr>
        </w:div>
        <w:div w:id="1831479605">
          <w:marLeft w:val="0"/>
          <w:marRight w:val="0"/>
          <w:marTop w:val="0"/>
          <w:marBottom w:val="0"/>
          <w:divBdr>
            <w:top w:val="none" w:sz="0" w:space="0" w:color="auto"/>
            <w:left w:val="none" w:sz="0" w:space="0" w:color="auto"/>
            <w:bottom w:val="none" w:sz="0" w:space="0" w:color="auto"/>
            <w:right w:val="none" w:sz="0" w:space="0" w:color="auto"/>
          </w:divBdr>
        </w:div>
      </w:divsChild>
    </w:div>
    <w:div w:id="1854345516">
      <w:bodyDiv w:val="1"/>
      <w:marLeft w:val="0"/>
      <w:marRight w:val="0"/>
      <w:marTop w:val="0"/>
      <w:marBottom w:val="0"/>
      <w:divBdr>
        <w:top w:val="none" w:sz="0" w:space="0" w:color="auto"/>
        <w:left w:val="none" w:sz="0" w:space="0" w:color="auto"/>
        <w:bottom w:val="none" w:sz="0" w:space="0" w:color="auto"/>
        <w:right w:val="none" w:sz="0" w:space="0" w:color="auto"/>
      </w:divBdr>
      <w:divsChild>
        <w:div w:id="728924145">
          <w:marLeft w:val="0"/>
          <w:marRight w:val="-13394"/>
          <w:marTop w:val="0"/>
          <w:marBottom w:val="0"/>
          <w:divBdr>
            <w:top w:val="none" w:sz="0" w:space="0" w:color="auto"/>
            <w:left w:val="none" w:sz="0" w:space="0" w:color="auto"/>
            <w:bottom w:val="none" w:sz="0" w:space="0" w:color="auto"/>
            <w:right w:val="none" w:sz="0" w:space="0" w:color="auto"/>
          </w:divBdr>
        </w:div>
        <w:div w:id="1832914217">
          <w:marLeft w:val="0"/>
          <w:marRight w:val="-13394"/>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xboxeye.wordpress.com/2010/03/20/limbo-screenshots-and-concept-art-released/" TargetMode="External"/><Relationship Id="rId26" Type="http://schemas.openxmlformats.org/officeDocument/2006/relationships/image" Target="media/image11.png"/><Relationship Id="rId39" Type="http://schemas.openxmlformats.org/officeDocument/2006/relationships/hyperlink" Target="https://comicvine.gamespot.com/forums/battles-7/wind-waker-link-vs-twilight-princess-link-1824948/" TargetMode="External"/><Relationship Id="rId21" Type="http://schemas.openxmlformats.org/officeDocument/2006/relationships/hyperlink" Target="https://kpcreativeweb.wordpress.com/2017/09/28/satoru-takizawa/" TargetMode="External"/><Relationship Id="rId34" Type="http://schemas.openxmlformats.org/officeDocument/2006/relationships/image" Target="media/image16.jpeg"/><Relationship Id="rId42" Type="http://schemas.openxmlformats.org/officeDocument/2006/relationships/image" Target="media/image20.jpg"/><Relationship Id="rId47" Type="http://schemas.openxmlformats.org/officeDocument/2006/relationships/hyperlink" Target="http://pokemon.wikia.com/wiki/Ken_Sugimori" TargetMode="External"/><Relationship Id="rId50" Type="http://schemas.openxmlformats.org/officeDocument/2006/relationships/hyperlink" Target="https://answers.yahoo.com/question/index?qid=20111013215602AAyumUM" TargetMode="External"/><Relationship Id="rId55" Type="http://schemas.openxmlformats.org/officeDocument/2006/relationships/hyperlink" Target="https://warosu.org/vr/?search_tripcode=!!2G3pb9QipZ2&amp;offset=192&amp;task=search2" TargetMode="External"/><Relationship Id="rId63" Type="http://schemas.openxmlformats.org/officeDocument/2006/relationships/hyperlink" Target="https://northatlanticblog.wordpress.com/2015/10/08/pokemon-lavender-town-syndrome/" TargetMode="External"/><Relationship Id="rId68" Type="http://schemas.openxmlformats.org/officeDocument/2006/relationships/image" Target="media/image29.jpeg"/><Relationship Id="rId76" Type="http://schemas.openxmlformats.org/officeDocument/2006/relationships/image" Target="media/image33.jpeg"/><Relationship Id="rId84" Type="http://schemas.openxmlformats.org/officeDocument/2006/relationships/fontTable" Target="fontTable.xml"/><Relationship Id="rId7" Type="http://schemas.openxmlformats.org/officeDocument/2006/relationships/hyperlink" Target="http://www.theconceptartblog.com/2012/05/07/hyhule-historia-zelda-25th-anniversary/" TargetMode="External"/><Relationship Id="rId71" Type="http://schemas.openxmlformats.org/officeDocument/2006/relationships/hyperlink" Target="http://mancunion.com/2016/03/14/pokemon-review/"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mario.wikia.com/wiki/Unagi"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jpeg"/><Relationship Id="rId37" Type="http://schemas.openxmlformats.org/officeDocument/2006/relationships/hyperlink" Target="http://www.smashbros.com/us/characters/toon_link.html" TargetMode="External"/><Relationship Id="rId40" Type="http://schemas.openxmlformats.org/officeDocument/2006/relationships/image" Target="media/image19.jpg"/><Relationship Id="rId45" Type="http://schemas.openxmlformats.org/officeDocument/2006/relationships/hyperlink" Target="http://www.imdb.com/name/nm2242949/" TargetMode="External"/><Relationship Id="rId53" Type="http://schemas.openxmlformats.org/officeDocument/2006/relationships/hyperlink" Target="https://en.wikipedia.org/wiki/Smart_Ball" TargetMode="External"/><Relationship Id="rId58" Type="http://schemas.openxmlformats.org/officeDocument/2006/relationships/image" Target="media/image24.jpg"/><Relationship Id="rId66" Type="http://schemas.openxmlformats.org/officeDocument/2006/relationships/image" Target="media/image28.jpeg"/><Relationship Id="rId74" Type="http://schemas.openxmlformats.org/officeDocument/2006/relationships/image" Target="media/image32.jpeg"/><Relationship Id="rId79" Type="http://schemas.openxmlformats.org/officeDocument/2006/relationships/hyperlink" Target="http://www.j-opolis.net/sections/television/ashmisty_3.html" TargetMode="External"/><Relationship Id="rId5" Type="http://schemas.openxmlformats.org/officeDocument/2006/relationships/footnotes" Target="footnotes.xml"/><Relationship Id="rId61" Type="http://schemas.openxmlformats.org/officeDocument/2006/relationships/hyperlink" Target="http://www.consoleclassix.com/nes/mendel_palace.html" TargetMode="External"/><Relationship Id="rId82" Type="http://schemas.openxmlformats.org/officeDocument/2006/relationships/header" Target="header1.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conceptartworld.com/news/the-last-of-us-concept-art/" TargetMode="External"/><Relationship Id="rId14" Type="http://schemas.openxmlformats.org/officeDocument/2006/relationships/hyperlink" Target="https://www.iamag.co/we-happy-few-70-concept-art-by-whitney-clayton/" TargetMode="External"/><Relationship Id="rId22" Type="http://schemas.openxmlformats.org/officeDocument/2006/relationships/hyperlink" Target="http://nintendo.wikia.com/wiki/Satoru_Takizawa" TargetMode="External"/><Relationship Id="rId27" Type="http://schemas.openxmlformats.org/officeDocument/2006/relationships/hyperlink" Target="https://s-couting.deviantart.com/" TargetMode="External"/><Relationship Id="rId30" Type="http://schemas.openxmlformats.org/officeDocument/2006/relationships/image" Target="media/image13.png"/><Relationship Id="rId35" Type="http://schemas.openxmlformats.org/officeDocument/2006/relationships/hyperlink" Target="http://zelda.wikia.com/wiki/Ganondorf_(Ocarina_of_Time)" TargetMode="External"/><Relationship Id="rId43" Type="http://schemas.openxmlformats.org/officeDocument/2006/relationships/hyperlink" Target="https://www.youtube.com/watch?v=cB8mi_Q2NKw" TargetMode="External"/><Relationship Id="rId48" Type="http://schemas.openxmlformats.org/officeDocument/2006/relationships/hyperlink" Target="https://www.youtube.com/watch?v=5cdX-ekdpJ8" TargetMode="External"/><Relationship Id="rId56" Type="http://schemas.openxmlformats.org/officeDocument/2006/relationships/image" Target="media/image23.png"/><Relationship Id="rId64" Type="http://schemas.openxmlformats.org/officeDocument/2006/relationships/image" Target="media/image27.jpg"/><Relationship Id="rId69" Type="http://schemas.openxmlformats.org/officeDocument/2006/relationships/hyperlink" Target="http://gameluster.com/pokemon-red-and-blue-review/" TargetMode="External"/><Relationship Id="rId77" Type="http://schemas.openxmlformats.org/officeDocument/2006/relationships/hyperlink" Target="https://www.pinterest.com/pin/236579786645693277/" TargetMode="External"/><Relationship Id="rId8" Type="http://schemas.openxmlformats.org/officeDocument/2006/relationships/image" Target="media/image1.jpeg"/><Relationship Id="rId51" Type="http://schemas.openxmlformats.org/officeDocument/2006/relationships/hyperlink" Target="https://en.wikipedia.org/wiki/Fanzine" TargetMode="External"/><Relationship Id="rId72" Type="http://schemas.openxmlformats.org/officeDocument/2006/relationships/image" Target="media/image31.jpg"/><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google.com/search?q=borderlands+progression+of+concept+art&amp;rlz=1C1GCEB_enGB838GB839&amp;source=lnms&amp;tbm=isch&amp;sa=X&amp;ved=0ahUKEwiDu8Gj197iAhUAUBUIHdK4C2EQ_AUIECgB&amp;biw=1536&amp;bih=775#imgrc=kEY_ybajmL-AkM:" TargetMode="External"/><Relationship Id="rId17" Type="http://schemas.openxmlformats.org/officeDocument/2006/relationships/image" Target="media/image7.png"/><Relationship Id="rId25" Type="http://schemas.openxmlformats.org/officeDocument/2006/relationships/hyperlink" Target="https://www.mariowiki.com/File:SMW2_Yoshi's_Island_Logo.png" TargetMode="External"/><Relationship Id="rId33" Type="http://schemas.openxmlformats.org/officeDocument/2006/relationships/image" Target="media/image15.jpeg"/><Relationship Id="rId38" Type="http://schemas.openxmlformats.org/officeDocument/2006/relationships/image" Target="media/image18.jpg"/><Relationship Id="rId46" Type="http://schemas.openxmlformats.org/officeDocument/2006/relationships/hyperlink" Target="https://bulbapedia.bulbagarden.net/wiki/Ken_Sugimori" TargetMode="External"/><Relationship Id="rId59" Type="http://schemas.openxmlformats.org/officeDocument/2006/relationships/hyperlink" Target="https://www.youtube.com/watch?v=O0xktbPxm8A" TargetMode="External"/><Relationship Id="rId67" Type="http://schemas.openxmlformats.org/officeDocument/2006/relationships/hyperlink" Target="http://www.vgblogger.com/pre-order-alert-pokemon-mystery-dungeon-explorers-of-time-darkness/2714/" TargetMode="External"/><Relationship Id="rId20" Type="http://schemas.openxmlformats.org/officeDocument/2006/relationships/image" Target="media/image9.png"/><Relationship Id="rId41" Type="http://schemas.openxmlformats.org/officeDocument/2006/relationships/hyperlink" Target="http://orcz.com/Breath_of_the_Wild:_Link" TargetMode="External"/><Relationship Id="rId54" Type="http://schemas.openxmlformats.org/officeDocument/2006/relationships/image" Target="media/image22.jpg"/><Relationship Id="rId62" Type="http://schemas.openxmlformats.org/officeDocument/2006/relationships/image" Target="media/image26.jpg"/><Relationship Id="rId70" Type="http://schemas.openxmlformats.org/officeDocument/2006/relationships/image" Target="media/image30.jpg"/><Relationship Id="rId75" Type="http://schemas.openxmlformats.org/officeDocument/2006/relationships/hyperlink" Target="http://pokemon.wikia.com/wiki/File:SugimoriQcover.jpg"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hyperlink" Target="http://kyoto-report.wikidot.com/satoru-takizawa"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fuckyeahkensugimori.tumblr.com/" TargetMode="External"/><Relationship Id="rId57" Type="http://schemas.openxmlformats.org/officeDocument/2006/relationships/hyperlink" Target="https://www.wired.com/2012/12/japan-gaming-doujin/" TargetMode="External"/><Relationship Id="rId10" Type="http://schemas.openxmlformats.org/officeDocument/2006/relationships/image" Target="media/image2.png"/><Relationship Id="rId31" Type="http://schemas.openxmlformats.org/officeDocument/2006/relationships/hyperlink" Target="https://www.youtube.com/watch?v=1cha8zy1ahM" TargetMode="External"/><Relationship Id="rId44" Type="http://schemas.openxmlformats.org/officeDocument/2006/relationships/hyperlink" Target="http://nintendo.wikia.com/wiki/Satoru_Takizawa" TargetMode="External"/><Relationship Id="rId52" Type="http://schemas.openxmlformats.org/officeDocument/2006/relationships/image" Target="media/image21.png"/><Relationship Id="rId60" Type="http://schemas.openxmlformats.org/officeDocument/2006/relationships/image" Target="media/image25.jpg"/><Relationship Id="rId65" Type="http://schemas.openxmlformats.org/officeDocument/2006/relationships/hyperlink" Target="https://pokemondb.net/black-white" TargetMode="External"/><Relationship Id="rId73" Type="http://schemas.openxmlformats.org/officeDocument/2006/relationships/hyperlink" Target="http://www.pepinismo.net/libros-sobre-pokemon/" TargetMode="External"/><Relationship Id="rId78" Type="http://schemas.openxmlformats.org/officeDocument/2006/relationships/image" Target="media/image34.jpeg"/><Relationship Id="rId8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032806\OneDrive\Templates\Mo%20Template.dotx"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995D8-F0CB-4FEB-8AA0-B67B59E95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 Template</Template>
  <TotalTime>161</TotalTime>
  <Pages>14</Pages>
  <Words>3046</Words>
  <Characters>17364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69: Concept Art</dc:subject>
  <dc:creator>Joseph Roper</dc:creator>
  <cp:lastModifiedBy>STUDENT Joseph Roper</cp:lastModifiedBy>
  <cp:revision>11</cp:revision>
  <dcterms:created xsi:type="dcterms:W3CDTF">2019-05-31T17:36:00Z</dcterms:created>
  <dcterms:modified xsi:type="dcterms:W3CDTF">2019-06-19T14:40:00Z</dcterms:modified>
</cp:coreProperties>
</file>