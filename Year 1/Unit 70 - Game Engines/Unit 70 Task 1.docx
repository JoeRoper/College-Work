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616F13" w14:textId="77777777" w:rsidR="00CF796B" w:rsidRPr="00F02374" w:rsidRDefault="1ED86657" w:rsidP="1ED86657">
      <w:pPr>
        <w:jc w:val="center"/>
        <w:rPr>
          <w:rFonts w:ascii="Verdana" w:hAnsi="Verdana"/>
          <w:b/>
          <w:bCs/>
          <w:sz w:val="36"/>
          <w:szCs w:val="36"/>
        </w:rPr>
      </w:pPr>
      <w:bookmarkStart w:id="0" w:name="_GoBack"/>
      <w:bookmarkEnd w:id="0"/>
      <w:r w:rsidRPr="1ED86657">
        <w:rPr>
          <w:rFonts w:ascii="Verdana" w:hAnsi="Verdana"/>
          <w:b/>
          <w:bCs/>
          <w:sz w:val="36"/>
          <w:szCs w:val="36"/>
        </w:rPr>
        <w:t>Unit 70</w:t>
      </w:r>
    </w:p>
    <w:p w14:paraId="02EF0213" w14:textId="529D955A" w:rsidR="00205E46" w:rsidRPr="00213AC4" w:rsidRDefault="1ED86657" w:rsidP="1ED86657">
      <w:pPr>
        <w:jc w:val="center"/>
        <w:rPr>
          <w:rFonts w:ascii="Verdana" w:hAnsi="Verdana"/>
          <w:sz w:val="28"/>
          <w:szCs w:val="28"/>
        </w:rPr>
      </w:pPr>
      <w:r w:rsidRPr="1ED86657">
        <w:rPr>
          <w:rFonts w:ascii="Verdana" w:hAnsi="Verdana"/>
          <w:sz w:val="28"/>
          <w:szCs w:val="28"/>
        </w:rPr>
        <w:t>LO1 - Understanding the purpose of game engines</w:t>
      </w:r>
    </w:p>
    <w:p w14:paraId="02776C39" w14:textId="389940C1" w:rsidR="00213AC4" w:rsidRPr="00213AC4" w:rsidRDefault="1ED86657" w:rsidP="1ED86657">
      <w:pPr>
        <w:pStyle w:val="Title"/>
        <w:rPr>
          <w:sz w:val="36"/>
          <w:szCs w:val="36"/>
        </w:rPr>
      </w:pPr>
      <w:r w:rsidRPr="1ED86657">
        <w:rPr>
          <w:sz w:val="36"/>
          <w:szCs w:val="36"/>
        </w:rPr>
        <w:t xml:space="preserve">Title: </w:t>
      </w:r>
      <w:r w:rsidRPr="1ED86657">
        <w:rPr>
          <w:rStyle w:val="normaltextrun"/>
          <w:sz w:val="36"/>
          <w:szCs w:val="36"/>
        </w:rPr>
        <w:t>Understand the functions of components of game engines</w:t>
      </w:r>
    </w:p>
    <w:p w14:paraId="290F3344" w14:textId="77777777" w:rsidR="00213AC4" w:rsidRDefault="00C461A7" w:rsidP="00F02374">
      <w:pPr>
        <w:jc w:val="center"/>
        <w:rPr>
          <w:i/>
          <w:u w:val="single"/>
        </w:rPr>
      </w:pPr>
      <w:r>
        <w:rPr>
          <w:noProof/>
          <w:lang w:eastAsia="en-GB"/>
        </w:rPr>
        <w:drawing>
          <wp:inline distT="0" distB="0" distL="0" distR="0" wp14:anchorId="1BA47A29" wp14:editId="28AEC369">
            <wp:extent cx="974785" cy="974785"/>
            <wp:effectExtent l="0" t="0" r="0" b="0"/>
            <wp:docPr id="1894454174" name="picture" descr="http://si.salfordcc.ac.uk/pages/photo.aspx?ref=1303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974785" cy="974785"/>
                    </a:xfrm>
                    <a:prstGeom prst="rect">
                      <a:avLst/>
                    </a:prstGeom>
                  </pic:spPr>
                </pic:pic>
              </a:graphicData>
            </a:graphic>
          </wp:inline>
        </w:drawing>
      </w:r>
      <w:r w:rsidR="1ED86657" w:rsidRPr="1ED86657">
        <w:rPr>
          <w:i/>
          <w:iCs/>
          <w:u w:val="single"/>
        </w:rPr>
        <w:t xml:space="preserve"> </w:t>
      </w:r>
    </w:p>
    <w:p w14:paraId="262F4209" w14:textId="367D6A6F" w:rsidR="00CF796B" w:rsidRPr="00F02374" w:rsidRDefault="1ED86657" w:rsidP="1ED86657">
      <w:pPr>
        <w:jc w:val="center"/>
        <w:rPr>
          <w:i/>
          <w:iCs/>
          <w:u w:val="single"/>
        </w:rPr>
      </w:pPr>
      <w:r w:rsidRPr="1ED86657">
        <w:rPr>
          <w:i/>
          <w:iCs/>
          <w:u w:val="single"/>
        </w:rPr>
        <w:t>By – Joseph Roper</w:t>
      </w:r>
      <w:r w:rsidR="39573FE2" w:rsidRPr="1ED86657">
        <w:rPr>
          <w:i/>
          <w:iCs/>
          <w:u w:val="single"/>
        </w:rPr>
        <w:br w:type="page"/>
      </w:r>
    </w:p>
    <w:p w14:paraId="7E051069" w14:textId="77777777" w:rsidR="003821AC" w:rsidRPr="00CF796B" w:rsidRDefault="1ED86657" w:rsidP="1ED86657">
      <w:pPr>
        <w:pStyle w:val="IntenseQuote"/>
        <w:rPr>
          <w:i w:val="0"/>
          <w:iCs w:val="0"/>
          <w:sz w:val="44"/>
          <w:szCs w:val="44"/>
        </w:rPr>
      </w:pPr>
      <w:r w:rsidRPr="1ED86657">
        <w:rPr>
          <w:i w:val="0"/>
          <w:iCs w:val="0"/>
          <w:sz w:val="32"/>
          <w:szCs w:val="32"/>
        </w:rPr>
        <w:lastRenderedPageBreak/>
        <w:t>Content</w:t>
      </w:r>
    </w:p>
    <w:sdt>
      <w:sdtPr>
        <w:rPr>
          <w:rFonts w:asciiTheme="minorHAnsi" w:eastAsiaTheme="minorHAnsi" w:hAnsiTheme="minorHAnsi" w:cstheme="minorBidi"/>
          <w:color w:val="auto"/>
          <w:sz w:val="22"/>
          <w:szCs w:val="22"/>
          <w:lang w:val="en-GB"/>
        </w:rPr>
        <w:id w:val="-399364080"/>
        <w:docPartObj>
          <w:docPartGallery w:val="Table of Contents"/>
          <w:docPartUnique/>
        </w:docPartObj>
      </w:sdtPr>
      <w:sdtEndPr>
        <w:rPr>
          <w:b/>
          <w:bCs/>
          <w:noProof/>
        </w:rPr>
      </w:sdtEndPr>
      <w:sdtContent>
        <w:p w14:paraId="7213EEB4" w14:textId="0A2CCF4F" w:rsidR="00410523" w:rsidRDefault="00410523">
          <w:pPr>
            <w:pStyle w:val="TOCHeading"/>
          </w:pPr>
          <w:r>
            <w:t>Contents</w:t>
          </w:r>
        </w:p>
        <w:p w14:paraId="154C6255" w14:textId="2F446155" w:rsidR="00410523" w:rsidRDefault="00410523">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09997325" w:history="1">
            <w:r w:rsidRPr="00EF08D6">
              <w:rPr>
                <w:rStyle w:val="Hyperlink"/>
                <w:rFonts w:eastAsia="Times New Roman"/>
                <w:noProof/>
                <w:lang w:eastAsia="en-GB"/>
              </w:rPr>
              <w:t>Introduction</w:t>
            </w:r>
            <w:r>
              <w:rPr>
                <w:noProof/>
                <w:webHidden/>
              </w:rPr>
              <w:tab/>
            </w:r>
            <w:r>
              <w:rPr>
                <w:noProof/>
                <w:webHidden/>
              </w:rPr>
              <w:fldChar w:fldCharType="begin"/>
            </w:r>
            <w:r>
              <w:rPr>
                <w:noProof/>
                <w:webHidden/>
              </w:rPr>
              <w:instrText xml:space="preserve"> PAGEREF _Toc509997325 \h </w:instrText>
            </w:r>
            <w:r>
              <w:rPr>
                <w:noProof/>
                <w:webHidden/>
              </w:rPr>
            </w:r>
            <w:r>
              <w:rPr>
                <w:noProof/>
                <w:webHidden/>
              </w:rPr>
              <w:fldChar w:fldCharType="separate"/>
            </w:r>
            <w:r>
              <w:rPr>
                <w:noProof/>
                <w:webHidden/>
              </w:rPr>
              <w:t>9</w:t>
            </w:r>
            <w:r>
              <w:rPr>
                <w:noProof/>
                <w:webHidden/>
              </w:rPr>
              <w:fldChar w:fldCharType="end"/>
            </w:r>
          </w:hyperlink>
        </w:p>
        <w:p w14:paraId="2E6525EE" w14:textId="5F627024" w:rsidR="00410523" w:rsidRDefault="00F9577D">
          <w:pPr>
            <w:pStyle w:val="TOC1"/>
            <w:tabs>
              <w:tab w:val="right" w:leader="dot" w:pos="9016"/>
            </w:tabs>
            <w:rPr>
              <w:rFonts w:eastAsiaTheme="minorEastAsia"/>
              <w:noProof/>
              <w:lang w:eastAsia="en-GB"/>
            </w:rPr>
          </w:pPr>
          <w:hyperlink w:anchor="_Toc509997326" w:history="1">
            <w:r w:rsidR="00410523" w:rsidRPr="00EF08D6">
              <w:rPr>
                <w:rStyle w:val="Hyperlink"/>
                <w:noProof/>
              </w:rPr>
              <w:t>Purpose of game engines</w:t>
            </w:r>
            <w:r w:rsidR="00410523">
              <w:rPr>
                <w:noProof/>
                <w:webHidden/>
              </w:rPr>
              <w:tab/>
            </w:r>
            <w:r w:rsidR="00410523">
              <w:rPr>
                <w:noProof/>
                <w:webHidden/>
              </w:rPr>
              <w:fldChar w:fldCharType="begin"/>
            </w:r>
            <w:r w:rsidR="00410523">
              <w:rPr>
                <w:noProof/>
                <w:webHidden/>
              </w:rPr>
              <w:instrText xml:space="preserve"> PAGEREF _Toc509997326 \h </w:instrText>
            </w:r>
            <w:r w:rsidR="00410523">
              <w:rPr>
                <w:noProof/>
                <w:webHidden/>
              </w:rPr>
            </w:r>
            <w:r w:rsidR="00410523">
              <w:rPr>
                <w:noProof/>
                <w:webHidden/>
              </w:rPr>
              <w:fldChar w:fldCharType="separate"/>
            </w:r>
            <w:r w:rsidR="00410523">
              <w:rPr>
                <w:noProof/>
                <w:webHidden/>
              </w:rPr>
              <w:t>9</w:t>
            </w:r>
            <w:r w:rsidR="00410523">
              <w:rPr>
                <w:noProof/>
                <w:webHidden/>
              </w:rPr>
              <w:fldChar w:fldCharType="end"/>
            </w:r>
          </w:hyperlink>
        </w:p>
        <w:p w14:paraId="796CE723" w14:textId="2E118556" w:rsidR="00410523" w:rsidRDefault="00F9577D">
          <w:pPr>
            <w:pStyle w:val="TOC1"/>
            <w:tabs>
              <w:tab w:val="right" w:leader="dot" w:pos="9016"/>
            </w:tabs>
            <w:rPr>
              <w:rFonts w:eastAsiaTheme="minorEastAsia"/>
              <w:noProof/>
              <w:lang w:eastAsia="en-GB"/>
            </w:rPr>
          </w:pPr>
          <w:hyperlink w:anchor="_Toc509997327" w:history="1">
            <w:r w:rsidR="00410523" w:rsidRPr="00EF08D6">
              <w:rPr>
                <w:rStyle w:val="Hyperlink"/>
                <w:noProof/>
              </w:rPr>
              <w:t>The History of Game Engines</w:t>
            </w:r>
            <w:r w:rsidR="00410523">
              <w:rPr>
                <w:noProof/>
                <w:webHidden/>
              </w:rPr>
              <w:tab/>
            </w:r>
            <w:r w:rsidR="00410523">
              <w:rPr>
                <w:noProof/>
                <w:webHidden/>
              </w:rPr>
              <w:fldChar w:fldCharType="begin"/>
            </w:r>
            <w:r w:rsidR="00410523">
              <w:rPr>
                <w:noProof/>
                <w:webHidden/>
              </w:rPr>
              <w:instrText xml:space="preserve"> PAGEREF _Toc509997327 \h </w:instrText>
            </w:r>
            <w:r w:rsidR="00410523">
              <w:rPr>
                <w:noProof/>
                <w:webHidden/>
              </w:rPr>
            </w:r>
            <w:r w:rsidR="00410523">
              <w:rPr>
                <w:noProof/>
                <w:webHidden/>
              </w:rPr>
              <w:fldChar w:fldCharType="separate"/>
            </w:r>
            <w:r w:rsidR="00410523">
              <w:rPr>
                <w:noProof/>
                <w:webHidden/>
              </w:rPr>
              <w:t>10</w:t>
            </w:r>
            <w:r w:rsidR="00410523">
              <w:rPr>
                <w:noProof/>
                <w:webHidden/>
              </w:rPr>
              <w:fldChar w:fldCharType="end"/>
            </w:r>
          </w:hyperlink>
        </w:p>
        <w:p w14:paraId="61EC1516" w14:textId="3B2138C6" w:rsidR="00410523" w:rsidRDefault="00F9577D">
          <w:pPr>
            <w:pStyle w:val="TOC1"/>
            <w:tabs>
              <w:tab w:val="right" w:leader="dot" w:pos="9016"/>
            </w:tabs>
            <w:rPr>
              <w:rFonts w:eastAsiaTheme="minorEastAsia"/>
              <w:noProof/>
              <w:lang w:eastAsia="en-GB"/>
            </w:rPr>
          </w:pPr>
          <w:hyperlink w:anchor="_Toc509997328" w:history="1">
            <w:r w:rsidR="00410523" w:rsidRPr="00EF08D6">
              <w:rPr>
                <w:rStyle w:val="Hyperlink"/>
                <w:noProof/>
              </w:rPr>
              <w:t>2D Game Engines</w:t>
            </w:r>
            <w:r w:rsidR="00410523">
              <w:rPr>
                <w:noProof/>
                <w:webHidden/>
              </w:rPr>
              <w:tab/>
            </w:r>
            <w:r w:rsidR="00410523">
              <w:rPr>
                <w:noProof/>
                <w:webHidden/>
              </w:rPr>
              <w:fldChar w:fldCharType="begin"/>
            </w:r>
            <w:r w:rsidR="00410523">
              <w:rPr>
                <w:noProof/>
                <w:webHidden/>
              </w:rPr>
              <w:instrText xml:space="preserve"> PAGEREF _Toc509997328 \h </w:instrText>
            </w:r>
            <w:r w:rsidR="00410523">
              <w:rPr>
                <w:noProof/>
                <w:webHidden/>
              </w:rPr>
            </w:r>
            <w:r w:rsidR="00410523">
              <w:rPr>
                <w:noProof/>
                <w:webHidden/>
              </w:rPr>
              <w:fldChar w:fldCharType="separate"/>
            </w:r>
            <w:r w:rsidR="00410523">
              <w:rPr>
                <w:noProof/>
                <w:webHidden/>
              </w:rPr>
              <w:t>10</w:t>
            </w:r>
            <w:r w:rsidR="00410523">
              <w:rPr>
                <w:noProof/>
                <w:webHidden/>
              </w:rPr>
              <w:fldChar w:fldCharType="end"/>
            </w:r>
          </w:hyperlink>
        </w:p>
        <w:p w14:paraId="38F1D212" w14:textId="426EDA6F" w:rsidR="00410523" w:rsidRDefault="00F9577D">
          <w:pPr>
            <w:pStyle w:val="TOC1"/>
            <w:tabs>
              <w:tab w:val="right" w:leader="dot" w:pos="9016"/>
            </w:tabs>
            <w:rPr>
              <w:rFonts w:eastAsiaTheme="minorEastAsia"/>
              <w:noProof/>
              <w:lang w:eastAsia="en-GB"/>
            </w:rPr>
          </w:pPr>
          <w:hyperlink w:anchor="_Toc509997329" w:history="1">
            <w:r w:rsidR="00410523" w:rsidRPr="00EF08D6">
              <w:rPr>
                <w:rStyle w:val="Hyperlink"/>
                <w:noProof/>
              </w:rPr>
              <w:t>3D Game Engines</w:t>
            </w:r>
            <w:r w:rsidR="00410523">
              <w:rPr>
                <w:noProof/>
                <w:webHidden/>
              </w:rPr>
              <w:tab/>
            </w:r>
            <w:r w:rsidR="00410523">
              <w:rPr>
                <w:noProof/>
                <w:webHidden/>
              </w:rPr>
              <w:fldChar w:fldCharType="begin"/>
            </w:r>
            <w:r w:rsidR="00410523">
              <w:rPr>
                <w:noProof/>
                <w:webHidden/>
              </w:rPr>
              <w:instrText xml:space="preserve"> PAGEREF _Toc509997329 \h </w:instrText>
            </w:r>
            <w:r w:rsidR="00410523">
              <w:rPr>
                <w:noProof/>
                <w:webHidden/>
              </w:rPr>
            </w:r>
            <w:r w:rsidR="00410523">
              <w:rPr>
                <w:noProof/>
                <w:webHidden/>
              </w:rPr>
              <w:fldChar w:fldCharType="separate"/>
            </w:r>
            <w:r w:rsidR="00410523">
              <w:rPr>
                <w:noProof/>
                <w:webHidden/>
              </w:rPr>
              <w:t>10</w:t>
            </w:r>
            <w:r w:rsidR="00410523">
              <w:rPr>
                <w:noProof/>
                <w:webHidden/>
              </w:rPr>
              <w:fldChar w:fldCharType="end"/>
            </w:r>
          </w:hyperlink>
        </w:p>
        <w:p w14:paraId="3014D7A7" w14:textId="091E3CDA" w:rsidR="00410523" w:rsidRDefault="00F9577D">
          <w:pPr>
            <w:pStyle w:val="TOC1"/>
            <w:tabs>
              <w:tab w:val="right" w:leader="dot" w:pos="9016"/>
            </w:tabs>
            <w:rPr>
              <w:rFonts w:eastAsiaTheme="minorEastAsia"/>
              <w:noProof/>
              <w:lang w:eastAsia="en-GB"/>
            </w:rPr>
          </w:pPr>
          <w:hyperlink w:anchor="_Toc509997330" w:history="1">
            <w:r w:rsidR="00410523" w:rsidRPr="00EF08D6">
              <w:rPr>
                <w:rStyle w:val="Hyperlink"/>
                <w:noProof/>
              </w:rPr>
              <w:t>Mobile Game Engine</w:t>
            </w:r>
            <w:r w:rsidR="00410523">
              <w:rPr>
                <w:noProof/>
                <w:webHidden/>
              </w:rPr>
              <w:tab/>
            </w:r>
            <w:r w:rsidR="00410523">
              <w:rPr>
                <w:noProof/>
                <w:webHidden/>
              </w:rPr>
              <w:fldChar w:fldCharType="begin"/>
            </w:r>
            <w:r w:rsidR="00410523">
              <w:rPr>
                <w:noProof/>
                <w:webHidden/>
              </w:rPr>
              <w:instrText xml:space="preserve"> PAGEREF _Toc509997330 \h </w:instrText>
            </w:r>
            <w:r w:rsidR="00410523">
              <w:rPr>
                <w:noProof/>
                <w:webHidden/>
              </w:rPr>
            </w:r>
            <w:r w:rsidR="00410523">
              <w:rPr>
                <w:noProof/>
                <w:webHidden/>
              </w:rPr>
              <w:fldChar w:fldCharType="separate"/>
            </w:r>
            <w:r w:rsidR="00410523">
              <w:rPr>
                <w:noProof/>
                <w:webHidden/>
              </w:rPr>
              <w:t>11</w:t>
            </w:r>
            <w:r w:rsidR="00410523">
              <w:rPr>
                <w:noProof/>
                <w:webHidden/>
              </w:rPr>
              <w:fldChar w:fldCharType="end"/>
            </w:r>
          </w:hyperlink>
        </w:p>
        <w:p w14:paraId="2AA1F6B7" w14:textId="7C3F4E2B" w:rsidR="00410523" w:rsidRDefault="00F9577D">
          <w:pPr>
            <w:pStyle w:val="TOC1"/>
            <w:tabs>
              <w:tab w:val="right" w:leader="dot" w:pos="9016"/>
            </w:tabs>
            <w:rPr>
              <w:rFonts w:eastAsiaTheme="minorEastAsia"/>
              <w:noProof/>
              <w:lang w:eastAsia="en-GB"/>
            </w:rPr>
          </w:pPr>
          <w:hyperlink w:anchor="_Toc509997331" w:history="1">
            <w:r w:rsidR="00410523" w:rsidRPr="00EF08D6">
              <w:rPr>
                <w:rStyle w:val="Hyperlink"/>
                <w:noProof/>
              </w:rPr>
              <w:t>Game Engines Advancement</w:t>
            </w:r>
            <w:r w:rsidR="00410523">
              <w:rPr>
                <w:noProof/>
                <w:webHidden/>
              </w:rPr>
              <w:tab/>
            </w:r>
            <w:r w:rsidR="00410523">
              <w:rPr>
                <w:noProof/>
                <w:webHidden/>
              </w:rPr>
              <w:fldChar w:fldCharType="begin"/>
            </w:r>
            <w:r w:rsidR="00410523">
              <w:rPr>
                <w:noProof/>
                <w:webHidden/>
              </w:rPr>
              <w:instrText xml:space="preserve"> PAGEREF _Toc509997331 \h </w:instrText>
            </w:r>
            <w:r w:rsidR="00410523">
              <w:rPr>
                <w:noProof/>
                <w:webHidden/>
              </w:rPr>
            </w:r>
            <w:r w:rsidR="00410523">
              <w:rPr>
                <w:noProof/>
                <w:webHidden/>
              </w:rPr>
              <w:fldChar w:fldCharType="separate"/>
            </w:r>
            <w:r w:rsidR="00410523">
              <w:rPr>
                <w:noProof/>
                <w:webHidden/>
              </w:rPr>
              <w:t>11</w:t>
            </w:r>
            <w:r w:rsidR="00410523">
              <w:rPr>
                <w:noProof/>
                <w:webHidden/>
              </w:rPr>
              <w:fldChar w:fldCharType="end"/>
            </w:r>
          </w:hyperlink>
        </w:p>
        <w:p w14:paraId="2282842D" w14:textId="217F139C" w:rsidR="00410523" w:rsidRDefault="00F9577D">
          <w:pPr>
            <w:pStyle w:val="TOC1"/>
            <w:tabs>
              <w:tab w:val="right" w:leader="dot" w:pos="9016"/>
            </w:tabs>
            <w:rPr>
              <w:rFonts w:eastAsiaTheme="minorEastAsia"/>
              <w:noProof/>
              <w:lang w:eastAsia="en-GB"/>
            </w:rPr>
          </w:pPr>
          <w:hyperlink w:anchor="_Toc509997332" w:history="1">
            <w:r w:rsidR="00410523" w:rsidRPr="00EF08D6">
              <w:rPr>
                <w:rStyle w:val="Hyperlink"/>
                <w:noProof/>
              </w:rPr>
              <w:t>Construct 2 Tutorial</w:t>
            </w:r>
            <w:r w:rsidR="00410523">
              <w:rPr>
                <w:noProof/>
                <w:webHidden/>
              </w:rPr>
              <w:tab/>
            </w:r>
            <w:r w:rsidR="00410523">
              <w:rPr>
                <w:noProof/>
                <w:webHidden/>
              </w:rPr>
              <w:fldChar w:fldCharType="begin"/>
            </w:r>
            <w:r w:rsidR="00410523">
              <w:rPr>
                <w:noProof/>
                <w:webHidden/>
              </w:rPr>
              <w:instrText xml:space="preserve"> PAGEREF _Toc509997332 \h </w:instrText>
            </w:r>
            <w:r w:rsidR="00410523">
              <w:rPr>
                <w:noProof/>
                <w:webHidden/>
              </w:rPr>
            </w:r>
            <w:r w:rsidR="00410523">
              <w:rPr>
                <w:noProof/>
                <w:webHidden/>
              </w:rPr>
              <w:fldChar w:fldCharType="separate"/>
            </w:r>
            <w:r w:rsidR="00410523">
              <w:rPr>
                <w:noProof/>
                <w:webHidden/>
              </w:rPr>
              <w:t>11</w:t>
            </w:r>
            <w:r w:rsidR="00410523">
              <w:rPr>
                <w:noProof/>
                <w:webHidden/>
              </w:rPr>
              <w:fldChar w:fldCharType="end"/>
            </w:r>
          </w:hyperlink>
        </w:p>
        <w:p w14:paraId="041586F2" w14:textId="42B24A78" w:rsidR="00410523" w:rsidRDefault="00F9577D">
          <w:pPr>
            <w:pStyle w:val="TOC1"/>
            <w:tabs>
              <w:tab w:val="right" w:leader="dot" w:pos="9016"/>
            </w:tabs>
            <w:rPr>
              <w:rFonts w:eastAsiaTheme="minorEastAsia"/>
              <w:noProof/>
              <w:lang w:eastAsia="en-GB"/>
            </w:rPr>
          </w:pPr>
          <w:hyperlink w:anchor="_Toc509997333" w:history="1">
            <w:r w:rsidR="00410523" w:rsidRPr="00EF08D6">
              <w:rPr>
                <w:rStyle w:val="Hyperlink"/>
                <w:noProof/>
                <w:lang w:eastAsia="en-GB"/>
              </w:rPr>
              <w:t>Graphic Rendering</w:t>
            </w:r>
            <w:r w:rsidR="00410523">
              <w:rPr>
                <w:noProof/>
                <w:webHidden/>
              </w:rPr>
              <w:tab/>
            </w:r>
            <w:r w:rsidR="00410523">
              <w:rPr>
                <w:noProof/>
                <w:webHidden/>
              </w:rPr>
              <w:fldChar w:fldCharType="begin"/>
            </w:r>
            <w:r w:rsidR="00410523">
              <w:rPr>
                <w:noProof/>
                <w:webHidden/>
              </w:rPr>
              <w:instrText xml:space="preserve"> PAGEREF _Toc509997333 \h </w:instrText>
            </w:r>
            <w:r w:rsidR="00410523">
              <w:rPr>
                <w:noProof/>
                <w:webHidden/>
              </w:rPr>
            </w:r>
            <w:r w:rsidR="00410523">
              <w:rPr>
                <w:noProof/>
                <w:webHidden/>
              </w:rPr>
              <w:fldChar w:fldCharType="separate"/>
            </w:r>
            <w:r w:rsidR="00410523">
              <w:rPr>
                <w:noProof/>
                <w:webHidden/>
              </w:rPr>
              <w:t>11</w:t>
            </w:r>
            <w:r w:rsidR="00410523">
              <w:rPr>
                <w:noProof/>
                <w:webHidden/>
              </w:rPr>
              <w:fldChar w:fldCharType="end"/>
            </w:r>
          </w:hyperlink>
        </w:p>
        <w:p w14:paraId="48E6A829" w14:textId="55B1C10D" w:rsidR="00410523" w:rsidRDefault="00F9577D">
          <w:pPr>
            <w:pStyle w:val="TOC2"/>
            <w:tabs>
              <w:tab w:val="right" w:leader="dot" w:pos="9016"/>
            </w:tabs>
            <w:rPr>
              <w:rFonts w:eastAsiaTheme="minorEastAsia"/>
              <w:noProof/>
              <w:lang w:eastAsia="en-GB"/>
            </w:rPr>
          </w:pPr>
          <w:hyperlink w:anchor="_Toc509997334" w:history="1">
            <w:r w:rsidR="00410523" w:rsidRPr="00EF08D6">
              <w:rPr>
                <w:rStyle w:val="Hyperlink"/>
                <w:noProof/>
              </w:rPr>
              <w:t>Culling Methods</w:t>
            </w:r>
            <w:r w:rsidR="00410523">
              <w:rPr>
                <w:noProof/>
                <w:webHidden/>
              </w:rPr>
              <w:tab/>
            </w:r>
            <w:r w:rsidR="00410523">
              <w:rPr>
                <w:noProof/>
                <w:webHidden/>
              </w:rPr>
              <w:fldChar w:fldCharType="begin"/>
            </w:r>
            <w:r w:rsidR="00410523">
              <w:rPr>
                <w:noProof/>
                <w:webHidden/>
              </w:rPr>
              <w:instrText xml:space="preserve"> PAGEREF _Toc509997334 \h </w:instrText>
            </w:r>
            <w:r w:rsidR="00410523">
              <w:rPr>
                <w:noProof/>
                <w:webHidden/>
              </w:rPr>
            </w:r>
            <w:r w:rsidR="00410523">
              <w:rPr>
                <w:noProof/>
                <w:webHidden/>
              </w:rPr>
              <w:fldChar w:fldCharType="separate"/>
            </w:r>
            <w:r w:rsidR="00410523">
              <w:rPr>
                <w:noProof/>
                <w:webHidden/>
              </w:rPr>
              <w:t>12</w:t>
            </w:r>
            <w:r w:rsidR="00410523">
              <w:rPr>
                <w:noProof/>
                <w:webHidden/>
              </w:rPr>
              <w:fldChar w:fldCharType="end"/>
            </w:r>
          </w:hyperlink>
        </w:p>
        <w:p w14:paraId="53CE1A37" w14:textId="129221DD" w:rsidR="00410523" w:rsidRDefault="00F9577D">
          <w:pPr>
            <w:pStyle w:val="TOC2"/>
            <w:tabs>
              <w:tab w:val="right" w:leader="dot" w:pos="9016"/>
            </w:tabs>
            <w:rPr>
              <w:rFonts w:eastAsiaTheme="minorEastAsia"/>
              <w:noProof/>
              <w:lang w:eastAsia="en-GB"/>
            </w:rPr>
          </w:pPr>
          <w:hyperlink w:anchor="_Toc509997335" w:history="1">
            <w:r w:rsidR="00410523" w:rsidRPr="00EF08D6">
              <w:rPr>
                <w:rStyle w:val="Hyperlink"/>
                <w:noProof/>
              </w:rPr>
              <w:t>Rendering Techniques</w:t>
            </w:r>
            <w:r w:rsidR="00410523">
              <w:rPr>
                <w:noProof/>
                <w:webHidden/>
              </w:rPr>
              <w:tab/>
            </w:r>
            <w:r w:rsidR="00410523">
              <w:rPr>
                <w:noProof/>
                <w:webHidden/>
              </w:rPr>
              <w:fldChar w:fldCharType="begin"/>
            </w:r>
            <w:r w:rsidR="00410523">
              <w:rPr>
                <w:noProof/>
                <w:webHidden/>
              </w:rPr>
              <w:instrText xml:space="preserve"> PAGEREF _Toc509997335 \h </w:instrText>
            </w:r>
            <w:r w:rsidR="00410523">
              <w:rPr>
                <w:noProof/>
                <w:webHidden/>
              </w:rPr>
            </w:r>
            <w:r w:rsidR="00410523">
              <w:rPr>
                <w:noProof/>
                <w:webHidden/>
              </w:rPr>
              <w:fldChar w:fldCharType="separate"/>
            </w:r>
            <w:r w:rsidR="00410523">
              <w:rPr>
                <w:noProof/>
                <w:webHidden/>
              </w:rPr>
              <w:t>12</w:t>
            </w:r>
            <w:r w:rsidR="00410523">
              <w:rPr>
                <w:noProof/>
                <w:webHidden/>
              </w:rPr>
              <w:fldChar w:fldCharType="end"/>
            </w:r>
          </w:hyperlink>
        </w:p>
        <w:p w14:paraId="24D08A59" w14:textId="4C4C8C7D" w:rsidR="00410523" w:rsidRDefault="00F9577D">
          <w:pPr>
            <w:pStyle w:val="TOC2"/>
            <w:tabs>
              <w:tab w:val="right" w:leader="dot" w:pos="9016"/>
            </w:tabs>
            <w:rPr>
              <w:rFonts w:eastAsiaTheme="minorEastAsia"/>
              <w:noProof/>
              <w:lang w:eastAsia="en-GB"/>
            </w:rPr>
          </w:pPr>
          <w:hyperlink w:anchor="_Toc509997336" w:history="1">
            <w:r w:rsidR="00410523" w:rsidRPr="00EF08D6">
              <w:rPr>
                <w:rStyle w:val="Hyperlink"/>
                <w:noProof/>
              </w:rPr>
              <w:t>Lighting</w:t>
            </w:r>
            <w:r w:rsidR="00410523">
              <w:rPr>
                <w:noProof/>
                <w:webHidden/>
              </w:rPr>
              <w:tab/>
            </w:r>
            <w:r w:rsidR="00410523">
              <w:rPr>
                <w:noProof/>
                <w:webHidden/>
              </w:rPr>
              <w:fldChar w:fldCharType="begin"/>
            </w:r>
            <w:r w:rsidR="00410523">
              <w:rPr>
                <w:noProof/>
                <w:webHidden/>
              </w:rPr>
              <w:instrText xml:space="preserve"> PAGEREF _Toc509997336 \h </w:instrText>
            </w:r>
            <w:r w:rsidR="00410523">
              <w:rPr>
                <w:noProof/>
                <w:webHidden/>
              </w:rPr>
            </w:r>
            <w:r w:rsidR="00410523">
              <w:rPr>
                <w:noProof/>
                <w:webHidden/>
              </w:rPr>
              <w:fldChar w:fldCharType="separate"/>
            </w:r>
            <w:r w:rsidR="00410523">
              <w:rPr>
                <w:noProof/>
                <w:webHidden/>
              </w:rPr>
              <w:t>12</w:t>
            </w:r>
            <w:r w:rsidR="00410523">
              <w:rPr>
                <w:noProof/>
                <w:webHidden/>
              </w:rPr>
              <w:fldChar w:fldCharType="end"/>
            </w:r>
          </w:hyperlink>
        </w:p>
        <w:p w14:paraId="6F582E0E" w14:textId="1F74DE01" w:rsidR="00410523" w:rsidRDefault="00F9577D">
          <w:pPr>
            <w:pStyle w:val="TOC2"/>
            <w:tabs>
              <w:tab w:val="right" w:leader="dot" w:pos="9016"/>
            </w:tabs>
            <w:rPr>
              <w:rFonts w:eastAsiaTheme="minorEastAsia"/>
              <w:noProof/>
              <w:lang w:eastAsia="en-GB"/>
            </w:rPr>
          </w:pPr>
          <w:hyperlink w:anchor="_Toc509997337" w:history="1">
            <w:r w:rsidR="00410523" w:rsidRPr="00EF08D6">
              <w:rPr>
                <w:rStyle w:val="Hyperlink"/>
                <w:noProof/>
              </w:rPr>
              <w:t>Textures</w:t>
            </w:r>
            <w:r w:rsidR="00410523">
              <w:rPr>
                <w:noProof/>
                <w:webHidden/>
              </w:rPr>
              <w:tab/>
            </w:r>
            <w:r w:rsidR="00410523">
              <w:rPr>
                <w:noProof/>
                <w:webHidden/>
              </w:rPr>
              <w:fldChar w:fldCharType="begin"/>
            </w:r>
            <w:r w:rsidR="00410523">
              <w:rPr>
                <w:noProof/>
                <w:webHidden/>
              </w:rPr>
              <w:instrText xml:space="preserve"> PAGEREF _Toc509997337 \h </w:instrText>
            </w:r>
            <w:r w:rsidR="00410523">
              <w:rPr>
                <w:noProof/>
                <w:webHidden/>
              </w:rPr>
            </w:r>
            <w:r w:rsidR="00410523">
              <w:rPr>
                <w:noProof/>
                <w:webHidden/>
              </w:rPr>
              <w:fldChar w:fldCharType="separate"/>
            </w:r>
            <w:r w:rsidR="00410523">
              <w:rPr>
                <w:noProof/>
                <w:webHidden/>
              </w:rPr>
              <w:t>13</w:t>
            </w:r>
            <w:r w:rsidR="00410523">
              <w:rPr>
                <w:noProof/>
                <w:webHidden/>
              </w:rPr>
              <w:fldChar w:fldCharType="end"/>
            </w:r>
          </w:hyperlink>
        </w:p>
        <w:p w14:paraId="24EBB1FE" w14:textId="028BA66A" w:rsidR="00410523" w:rsidRDefault="00F9577D">
          <w:pPr>
            <w:pStyle w:val="TOC2"/>
            <w:tabs>
              <w:tab w:val="right" w:leader="dot" w:pos="9016"/>
            </w:tabs>
            <w:rPr>
              <w:rFonts w:eastAsiaTheme="minorEastAsia"/>
              <w:noProof/>
              <w:lang w:eastAsia="en-GB"/>
            </w:rPr>
          </w:pPr>
          <w:hyperlink w:anchor="_Toc509997338" w:history="1">
            <w:r w:rsidR="00410523" w:rsidRPr="00EF08D6">
              <w:rPr>
                <w:rStyle w:val="Hyperlink"/>
                <w:noProof/>
              </w:rPr>
              <w:t>Fogging/Shadowing</w:t>
            </w:r>
            <w:r w:rsidR="00410523">
              <w:rPr>
                <w:noProof/>
                <w:webHidden/>
              </w:rPr>
              <w:tab/>
            </w:r>
            <w:r w:rsidR="00410523">
              <w:rPr>
                <w:noProof/>
                <w:webHidden/>
              </w:rPr>
              <w:fldChar w:fldCharType="begin"/>
            </w:r>
            <w:r w:rsidR="00410523">
              <w:rPr>
                <w:noProof/>
                <w:webHidden/>
              </w:rPr>
              <w:instrText xml:space="preserve"> PAGEREF _Toc509997338 \h </w:instrText>
            </w:r>
            <w:r w:rsidR="00410523">
              <w:rPr>
                <w:noProof/>
                <w:webHidden/>
              </w:rPr>
            </w:r>
            <w:r w:rsidR="00410523">
              <w:rPr>
                <w:noProof/>
                <w:webHidden/>
              </w:rPr>
              <w:fldChar w:fldCharType="separate"/>
            </w:r>
            <w:r w:rsidR="00410523">
              <w:rPr>
                <w:noProof/>
                <w:webHidden/>
              </w:rPr>
              <w:t>13</w:t>
            </w:r>
            <w:r w:rsidR="00410523">
              <w:rPr>
                <w:noProof/>
                <w:webHidden/>
              </w:rPr>
              <w:fldChar w:fldCharType="end"/>
            </w:r>
          </w:hyperlink>
        </w:p>
        <w:p w14:paraId="01182E20" w14:textId="363761F1" w:rsidR="00410523" w:rsidRDefault="00F9577D">
          <w:pPr>
            <w:pStyle w:val="TOC2"/>
            <w:tabs>
              <w:tab w:val="right" w:leader="dot" w:pos="9016"/>
            </w:tabs>
            <w:rPr>
              <w:rFonts w:eastAsiaTheme="minorEastAsia"/>
              <w:noProof/>
              <w:lang w:eastAsia="en-GB"/>
            </w:rPr>
          </w:pPr>
          <w:hyperlink w:anchor="_Toc509997339" w:history="1">
            <w:r w:rsidR="00410523" w:rsidRPr="00EF08D6">
              <w:rPr>
                <w:rStyle w:val="Hyperlink"/>
                <w:noProof/>
              </w:rPr>
              <w:t>Depth Testing</w:t>
            </w:r>
            <w:r w:rsidR="00410523">
              <w:rPr>
                <w:noProof/>
                <w:webHidden/>
              </w:rPr>
              <w:tab/>
            </w:r>
            <w:r w:rsidR="00410523">
              <w:rPr>
                <w:noProof/>
                <w:webHidden/>
              </w:rPr>
              <w:fldChar w:fldCharType="begin"/>
            </w:r>
            <w:r w:rsidR="00410523">
              <w:rPr>
                <w:noProof/>
                <w:webHidden/>
              </w:rPr>
              <w:instrText xml:space="preserve"> PAGEREF _Toc509997339 \h </w:instrText>
            </w:r>
            <w:r w:rsidR="00410523">
              <w:rPr>
                <w:noProof/>
                <w:webHidden/>
              </w:rPr>
            </w:r>
            <w:r w:rsidR="00410523">
              <w:rPr>
                <w:noProof/>
                <w:webHidden/>
              </w:rPr>
              <w:fldChar w:fldCharType="separate"/>
            </w:r>
            <w:r w:rsidR="00410523">
              <w:rPr>
                <w:noProof/>
                <w:webHidden/>
              </w:rPr>
              <w:t>14</w:t>
            </w:r>
            <w:r w:rsidR="00410523">
              <w:rPr>
                <w:noProof/>
                <w:webHidden/>
              </w:rPr>
              <w:fldChar w:fldCharType="end"/>
            </w:r>
          </w:hyperlink>
        </w:p>
        <w:p w14:paraId="17AE34BB" w14:textId="0C3D8472" w:rsidR="00410523" w:rsidRDefault="00F9577D">
          <w:pPr>
            <w:pStyle w:val="TOC2"/>
            <w:tabs>
              <w:tab w:val="right" w:leader="dot" w:pos="9016"/>
            </w:tabs>
            <w:rPr>
              <w:rFonts w:eastAsiaTheme="minorEastAsia"/>
              <w:noProof/>
              <w:lang w:eastAsia="en-GB"/>
            </w:rPr>
          </w:pPr>
          <w:hyperlink w:anchor="_Toc509997340" w:history="1">
            <w:r w:rsidR="00410523" w:rsidRPr="00EF08D6">
              <w:rPr>
                <w:rStyle w:val="Hyperlink"/>
                <w:noProof/>
              </w:rPr>
              <w:t>Anti-Aliasing</w:t>
            </w:r>
            <w:r w:rsidR="00410523">
              <w:rPr>
                <w:noProof/>
                <w:webHidden/>
              </w:rPr>
              <w:tab/>
            </w:r>
            <w:r w:rsidR="00410523">
              <w:rPr>
                <w:noProof/>
                <w:webHidden/>
              </w:rPr>
              <w:fldChar w:fldCharType="begin"/>
            </w:r>
            <w:r w:rsidR="00410523">
              <w:rPr>
                <w:noProof/>
                <w:webHidden/>
              </w:rPr>
              <w:instrText xml:space="preserve"> PAGEREF _Toc509997340 \h </w:instrText>
            </w:r>
            <w:r w:rsidR="00410523">
              <w:rPr>
                <w:noProof/>
                <w:webHidden/>
              </w:rPr>
            </w:r>
            <w:r w:rsidR="00410523">
              <w:rPr>
                <w:noProof/>
                <w:webHidden/>
              </w:rPr>
              <w:fldChar w:fldCharType="separate"/>
            </w:r>
            <w:r w:rsidR="00410523">
              <w:rPr>
                <w:noProof/>
                <w:webHidden/>
              </w:rPr>
              <w:t>14</w:t>
            </w:r>
            <w:r w:rsidR="00410523">
              <w:rPr>
                <w:noProof/>
                <w:webHidden/>
              </w:rPr>
              <w:fldChar w:fldCharType="end"/>
            </w:r>
          </w:hyperlink>
        </w:p>
        <w:p w14:paraId="112998C5" w14:textId="49E7538E" w:rsidR="00410523" w:rsidRDefault="00F9577D">
          <w:pPr>
            <w:pStyle w:val="TOC2"/>
            <w:tabs>
              <w:tab w:val="right" w:leader="dot" w:pos="9016"/>
            </w:tabs>
            <w:rPr>
              <w:rFonts w:eastAsiaTheme="minorEastAsia"/>
              <w:noProof/>
              <w:lang w:eastAsia="en-GB"/>
            </w:rPr>
          </w:pPr>
          <w:hyperlink w:anchor="_Toc509997341" w:history="1">
            <w:r w:rsidR="00410523" w:rsidRPr="00EF08D6">
              <w:rPr>
                <w:rStyle w:val="Hyperlink"/>
                <w:noProof/>
              </w:rPr>
              <w:t>Vertex &amp; Pixel Shaders</w:t>
            </w:r>
            <w:r w:rsidR="00410523">
              <w:rPr>
                <w:noProof/>
                <w:webHidden/>
              </w:rPr>
              <w:tab/>
            </w:r>
            <w:r w:rsidR="00410523">
              <w:rPr>
                <w:noProof/>
                <w:webHidden/>
              </w:rPr>
              <w:fldChar w:fldCharType="begin"/>
            </w:r>
            <w:r w:rsidR="00410523">
              <w:rPr>
                <w:noProof/>
                <w:webHidden/>
              </w:rPr>
              <w:instrText xml:space="preserve"> PAGEREF _Toc509997341 \h </w:instrText>
            </w:r>
            <w:r w:rsidR="00410523">
              <w:rPr>
                <w:noProof/>
                <w:webHidden/>
              </w:rPr>
            </w:r>
            <w:r w:rsidR="00410523">
              <w:rPr>
                <w:noProof/>
                <w:webHidden/>
              </w:rPr>
              <w:fldChar w:fldCharType="separate"/>
            </w:r>
            <w:r w:rsidR="00410523">
              <w:rPr>
                <w:noProof/>
                <w:webHidden/>
              </w:rPr>
              <w:t>15</w:t>
            </w:r>
            <w:r w:rsidR="00410523">
              <w:rPr>
                <w:noProof/>
                <w:webHidden/>
              </w:rPr>
              <w:fldChar w:fldCharType="end"/>
            </w:r>
          </w:hyperlink>
        </w:p>
        <w:p w14:paraId="03D66A57" w14:textId="328DA8CE" w:rsidR="00410523" w:rsidRDefault="00F9577D">
          <w:pPr>
            <w:pStyle w:val="TOC1"/>
            <w:tabs>
              <w:tab w:val="right" w:leader="dot" w:pos="9016"/>
            </w:tabs>
            <w:rPr>
              <w:rFonts w:eastAsiaTheme="minorEastAsia"/>
              <w:noProof/>
              <w:lang w:eastAsia="en-GB"/>
            </w:rPr>
          </w:pPr>
          <w:hyperlink w:anchor="_Toc509997342" w:history="1">
            <w:r w:rsidR="00410523" w:rsidRPr="00EF08D6">
              <w:rPr>
                <w:rStyle w:val="Hyperlink"/>
                <w:noProof/>
              </w:rPr>
              <w:t>Animation S</w:t>
            </w:r>
            <w:r w:rsidR="00410523" w:rsidRPr="00EF08D6">
              <w:rPr>
                <w:rStyle w:val="Hyperlink"/>
                <w:noProof/>
                <w:lang w:eastAsia="en-GB"/>
              </w:rPr>
              <w:t>ystems</w:t>
            </w:r>
            <w:r w:rsidR="00410523">
              <w:rPr>
                <w:noProof/>
                <w:webHidden/>
              </w:rPr>
              <w:tab/>
            </w:r>
            <w:r w:rsidR="00410523">
              <w:rPr>
                <w:noProof/>
                <w:webHidden/>
              </w:rPr>
              <w:fldChar w:fldCharType="begin"/>
            </w:r>
            <w:r w:rsidR="00410523">
              <w:rPr>
                <w:noProof/>
                <w:webHidden/>
              </w:rPr>
              <w:instrText xml:space="preserve"> PAGEREF _Toc509997342 \h </w:instrText>
            </w:r>
            <w:r w:rsidR="00410523">
              <w:rPr>
                <w:noProof/>
                <w:webHidden/>
              </w:rPr>
            </w:r>
            <w:r w:rsidR="00410523">
              <w:rPr>
                <w:noProof/>
                <w:webHidden/>
              </w:rPr>
              <w:fldChar w:fldCharType="separate"/>
            </w:r>
            <w:r w:rsidR="00410523">
              <w:rPr>
                <w:noProof/>
                <w:webHidden/>
              </w:rPr>
              <w:t>15</w:t>
            </w:r>
            <w:r w:rsidR="00410523">
              <w:rPr>
                <w:noProof/>
                <w:webHidden/>
              </w:rPr>
              <w:fldChar w:fldCharType="end"/>
            </w:r>
          </w:hyperlink>
        </w:p>
        <w:p w14:paraId="53BA403E" w14:textId="586B2F67" w:rsidR="00410523" w:rsidRDefault="00F9577D">
          <w:pPr>
            <w:pStyle w:val="TOC2"/>
            <w:tabs>
              <w:tab w:val="right" w:leader="dot" w:pos="9016"/>
            </w:tabs>
            <w:rPr>
              <w:rFonts w:eastAsiaTheme="minorEastAsia"/>
              <w:noProof/>
              <w:lang w:eastAsia="en-GB"/>
            </w:rPr>
          </w:pPr>
          <w:hyperlink w:anchor="_Toc509997343" w:history="1">
            <w:r w:rsidR="00410523" w:rsidRPr="00EF08D6">
              <w:rPr>
                <w:rStyle w:val="Hyperlink"/>
                <w:noProof/>
                <w:lang w:eastAsia="en-GB"/>
              </w:rPr>
              <w:t>Path-Based</w:t>
            </w:r>
            <w:r w:rsidR="00410523">
              <w:rPr>
                <w:noProof/>
                <w:webHidden/>
              </w:rPr>
              <w:tab/>
            </w:r>
            <w:r w:rsidR="00410523">
              <w:rPr>
                <w:noProof/>
                <w:webHidden/>
              </w:rPr>
              <w:fldChar w:fldCharType="begin"/>
            </w:r>
            <w:r w:rsidR="00410523">
              <w:rPr>
                <w:noProof/>
                <w:webHidden/>
              </w:rPr>
              <w:instrText xml:space="preserve"> PAGEREF _Toc509997343 \h </w:instrText>
            </w:r>
            <w:r w:rsidR="00410523">
              <w:rPr>
                <w:noProof/>
                <w:webHidden/>
              </w:rPr>
            </w:r>
            <w:r w:rsidR="00410523">
              <w:rPr>
                <w:noProof/>
                <w:webHidden/>
              </w:rPr>
              <w:fldChar w:fldCharType="separate"/>
            </w:r>
            <w:r w:rsidR="00410523">
              <w:rPr>
                <w:noProof/>
                <w:webHidden/>
              </w:rPr>
              <w:t>15</w:t>
            </w:r>
            <w:r w:rsidR="00410523">
              <w:rPr>
                <w:noProof/>
                <w:webHidden/>
              </w:rPr>
              <w:fldChar w:fldCharType="end"/>
            </w:r>
          </w:hyperlink>
        </w:p>
        <w:p w14:paraId="2B3F684C" w14:textId="5B107D55" w:rsidR="00410523" w:rsidRDefault="00F9577D">
          <w:pPr>
            <w:pStyle w:val="TOC2"/>
            <w:tabs>
              <w:tab w:val="right" w:leader="dot" w:pos="9016"/>
            </w:tabs>
            <w:rPr>
              <w:rFonts w:eastAsiaTheme="minorEastAsia"/>
              <w:noProof/>
              <w:lang w:eastAsia="en-GB"/>
            </w:rPr>
          </w:pPr>
          <w:hyperlink w:anchor="_Toc509997344" w:history="1">
            <w:r w:rsidR="00410523" w:rsidRPr="00EF08D6">
              <w:rPr>
                <w:rStyle w:val="Hyperlink"/>
                <w:noProof/>
                <w:lang w:eastAsia="en-GB"/>
              </w:rPr>
              <w:t>Inverse Kinematics</w:t>
            </w:r>
            <w:r w:rsidR="00410523">
              <w:rPr>
                <w:noProof/>
                <w:webHidden/>
              </w:rPr>
              <w:tab/>
            </w:r>
            <w:r w:rsidR="00410523">
              <w:rPr>
                <w:noProof/>
                <w:webHidden/>
              </w:rPr>
              <w:fldChar w:fldCharType="begin"/>
            </w:r>
            <w:r w:rsidR="00410523">
              <w:rPr>
                <w:noProof/>
                <w:webHidden/>
              </w:rPr>
              <w:instrText xml:space="preserve"> PAGEREF _Toc509997344 \h </w:instrText>
            </w:r>
            <w:r w:rsidR="00410523">
              <w:rPr>
                <w:noProof/>
                <w:webHidden/>
              </w:rPr>
            </w:r>
            <w:r w:rsidR="00410523">
              <w:rPr>
                <w:noProof/>
                <w:webHidden/>
              </w:rPr>
              <w:fldChar w:fldCharType="separate"/>
            </w:r>
            <w:r w:rsidR="00410523">
              <w:rPr>
                <w:noProof/>
                <w:webHidden/>
              </w:rPr>
              <w:t>16</w:t>
            </w:r>
            <w:r w:rsidR="00410523">
              <w:rPr>
                <w:noProof/>
                <w:webHidden/>
              </w:rPr>
              <w:fldChar w:fldCharType="end"/>
            </w:r>
          </w:hyperlink>
        </w:p>
        <w:p w14:paraId="3A90FEA1" w14:textId="3D7B10B1" w:rsidR="00410523" w:rsidRDefault="00F9577D">
          <w:pPr>
            <w:pStyle w:val="TOC2"/>
            <w:tabs>
              <w:tab w:val="right" w:leader="dot" w:pos="9016"/>
            </w:tabs>
            <w:rPr>
              <w:rFonts w:eastAsiaTheme="minorEastAsia"/>
              <w:noProof/>
              <w:lang w:eastAsia="en-GB"/>
            </w:rPr>
          </w:pPr>
          <w:hyperlink w:anchor="_Toc509997345" w:history="1">
            <w:r w:rsidR="00410523" w:rsidRPr="00EF08D6">
              <w:rPr>
                <w:rStyle w:val="Hyperlink"/>
                <w:noProof/>
                <w:lang w:eastAsia="en-GB"/>
              </w:rPr>
              <w:t>Forward Kinematics</w:t>
            </w:r>
            <w:r w:rsidR="00410523">
              <w:rPr>
                <w:noProof/>
                <w:webHidden/>
              </w:rPr>
              <w:tab/>
            </w:r>
            <w:r w:rsidR="00410523">
              <w:rPr>
                <w:noProof/>
                <w:webHidden/>
              </w:rPr>
              <w:fldChar w:fldCharType="begin"/>
            </w:r>
            <w:r w:rsidR="00410523">
              <w:rPr>
                <w:noProof/>
                <w:webHidden/>
              </w:rPr>
              <w:instrText xml:space="preserve"> PAGEREF _Toc509997345 \h </w:instrText>
            </w:r>
            <w:r w:rsidR="00410523">
              <w:rPr>
                <w:noProof/>
                <w:webHidden/>
              </w:rPr>
            </w:r>
            <w:r w:rsidR="00410523">
              <w:rPr>
                <w:noProof/>
                <w:webHidden/>
              </w:rPr>
              <w:fldChar w:fldCharType="separate"/>
            </w:r>
            <w:r w:rsidR="00410523">
              <w:rPr>
                <w:noProof/>
                <w:webHidden/>
              </w:rPr>
              <w:t>16</w:t>
            </w:r>
            <w:r w:rsidR="00410523">
              <w:rPr>
                <w:noProof/>
                <w:webHidden/>
              </w:rPr>
              <w:fldChar w:fldCharType="end"/>
            </w:r>
          </w:hyperlink>
        </w:p>
        <w:p w14:paraId="67854A37" w14:textId="4B43C5FD" w:rsidR="00410523" w:rsidRDefault="00F9577D">
          <w:pPr>
            <w:pStyle w:val="TOC2"/>
            <w:tabs>
              <w:tab w:val="right" w:leader="dot" w:pos="9016"/>
            </w:tabs>
            <w:rPr>
              <w:rFonts w:eastAsiaTheme="minorEastAsia"/>
              <w:noProof/>
              <w:lang w:eastAsia="en-GB"/>
            </w:rPr>
          </w:pPr>
          <w:hyperlink w:anchor="_Toc509997346" w:history="1">
            <w:r w:rsidR="00410523" w:rsidRPr="00EF08D6">
              <w:rPr>
                <w:rStyle w:val="Hyperlink"/>
                <w:noProof/>
                <w:lang w:eastAsia="en-GB"/>
              </w:rPr>
              <w:t>Particle Systems</w:t>
            </w:r>
            <w:r w:rsidR="00410523">
              <w:rPr>
                <w:noProof/>
                <w:webHidden/>
              </w:rPr>
              <w:tab/>
            </w:r>
            <w:r w:rsidR="00410523">
              <w:rPr>
                <w:noProof/>
                <w:webHidden/>
              </w:rPr>
              <w:fldChar w:fldCharType="begin"/>
            </w:r>
            <w:r w:rsidR="00410523">
              <w:rPr>
                <w:noProof/>
                <w:webHidden/>
              </w:rPr>
              <w:instrText xml:space="preserve"> PAGEREF _Toc509997346 \h </w:instrText>
            </w:r>
            <w:r w:rsidR="00410523">
              <w:rPr>
                <w:noProof/>
                <w:webHidden/>
              </w:rPr>
            </w:r>
            <w:r w:rsidR="00410523">
              <w:rPr>
                <w:noProof/>
                <w:webHidden/>
              </w:rPr>
              <w:fldChar w:fldCharType="separate"/>
            </w:r>
            <w:r w:rsidR="00410523">
              <w:rPr>
                <w:noProof/>
                <w:webHidden/>
              </w:rPr>
              <w:t>16</w:t>
            </w:r>
            <w:r w:rsidR="00410523">
              <w:rPr>
                <w:noProof/>
                <w:webHidden/>
              </w:rPr>
              <w:fldChar w:fldCharType="end"/>
            </w:r>
          </w:hyperlink>
        </w:p>
        <w:p w14:paraId="7F7D171D" w14:textId="293C8583" w:rsidR="00410523" w:rsidRDefault="00F9577D">
          <w:pPr>
            <w:pStyle w:val="TOC1"/>
            <w:tabs>
              <w:tab w:val="right" w:leader="dot" w:pos="9016"/>
            </w:tabs>
            <w:rPr>
              <w:rFonts w:eastAsiaTheme="minorEastAsia"/>
              <w:noProof/>
              <w:lang w:eastAsia="en-GB"/>
            </w:rPr>
          </w:pPr>
          <w:hyperlink w:anchor="_Toc509997347" w:history="1">
            <w:r w:rsidR="00410523" w:rsidRPr="00EF08D6">
              <w:rPr>
                <w:rStyle w:val="Hyperlink"/>
                <w:noProof/>
                <w:lang w:eastAsia="en-GB"/>
              </w:rPr>
              <w:t>Systems</w:t>
            </w:r>
            <w:r w:rsidR="00410523">
              <w:rPr>
                <w:noProof/>
                <w:webHidden/>
              </w:rPr>
              <w:tab/>
            </w:r>
            <w:r w:rsidR="00410523">
              <w:rPr>
                <w:noProof/>
                <w:webHidden/>
              </w:rPr>
              <w:fldChar w:fldCharType="begin"/>
            </w:r>
            <w:r w:rsidR="00410523">
              <w:rPr>
                <w:noProof/>
                <w:webHidden/>
              </w:rPr>
              <w:instrText xml:space="preserve"> PAGEREF _Toc509997347 \h </w:instrText>
            </w:r>
            <w:r w:rsidR="00410523">
              <w:rPr>
                <w:noProof/>
                <w:webHidden/>
              </w:rPr>
            </w:r>
            <w:r w:rsidR="00410523">
              <w:rPr>
                <w:noProof/>
                <w:webHidden/>
              </w:rPr>
              <w:fldChar w:fldCharType="separate"/>
            </w:r>
            <w:r w:rsidR="00410523">
              <w:rPr>
                <w:noProof/>
                <w:webHidden/>
              </w:rPr>
              <w:t>17</w:t>
            </w:r>
            <w:r w:rsidR="00410523">
              <w:rPr>
                <w:noProof/>
                <w:webHidden/>
              </w:rPr>
              <w:fldChar w:fldCharType="end"/>
            </w:r>
          </w:hyperlink>
        </w:p>
        <w:p w14:paraId="7CECAC64" w14:textId="5FD65DD4" w:rsidR="00410523" w:rsidRDefault="00F9577D">
          <w:pPr>
            <w:pStyle w:val="TOC2"/>
            <w:tabs>
              <w:tab w:val="right" w:leader="dot" w:pos="9016"/>
            </w:tabs>
            <w:rPr>
              <w:rFonts w:eastAsiaTheme="minorEastAsia"/>
              <w:noProof/>
              <w:lang w:eastAsia="en-GB"/>
            </w:rPr>
          </w:pPr>
          <w:hyperlink w:anchor="_Toc509997348" w:history="1">
            <w:r w:rsidR="00410523" w:rsidRPr="00EF08D6">
              <w:rPr>
                <w:rStyle w:val="Hyperlink"/>
                <w:noProof/>
                <w:lang w:eastAsia="en-GB"/>
              </w:rPr>
              <w:t>Effects</w:t>
            </w:r>
            <w:r w:rsidR="00410523">
              <w:rPr>
                <w:noProof/>
                <w:webHidden/>
              </w:rPr>
              <w:tab/>
            </w:r>
            <w:r w:rsidR="00410523">
              <w:rPr>
                <w:noProof/>
                <w:webHidden/>
              </w:rPr>
              <w:fldChar w:fldCharType="begin"/>
            </w:r>
            <w:r w:rsidR="00410523">
              <w:rPr>
                <w:noProof/>
                <w:webHidden/>
              </w:rPr>
              <w:instrText xml:space="preserve"> PAGEREF _Toc509997348 \h </w:instrText>
            </w:r>
            <w:r w:rsidR="00410523">
              <w:rPr>
                <w:noProof/>
                <w:webHidden/>
              </w:rPr>
            </w:r>
            <w:r w:rsidR="00410523">
              <w:rPr>
                <w:noProof/>
                <w:webHidden/>
              </w:rPr>
              <w:fldChar w:fldCharType="separate"/>
            </w:r>
            <w:r w:rsidR="00410523">
              <w:rPr>
                <w:noProof/>
                <w:webHidden/>
              </w:rPr>
              <w:t>17</w:t>
            </w:r>
            <w:r w:rsidR="00410523">
              <w:rPr>
                <w:noProof/>
                <w:webHidden/>
              </w:rPr>
              <w:fldChar w:fldCharType="end"/>
            </w:r>
          </w:hyperlink>
        </w:p>
        <w:p w14:paraId="1E9E7815" w14:textId="672D6E99" w:rsidR="00410523" w:rsidRDefault="00F9577D">
          <w:pPr>
            <w:pStyle w:val="TOC2"/>
            <w:tabs>
              <w:tab w:val="right" w:leader="dot" w:pos="9016"/>
            </w:tabs>
            <w:rPr>
              <w:rFonts w:eastAsiaTheme="minorEastAsia"/>
              <w:noProof/>
              <w:lang w:eastAsia="en-GB"/>
            </w:rPr>
          </w:pPr>
          <w:hyperlink w:anchor="_Toc509997349" w:history="1">
            <w:r w:rsidR="00410523" w:rsidRPr="00EF08D6">
              <w:rPr>
                <w:rStyle w:val="Hyperlink"/>
                <w:noProof/>
                <w:lang w:eastAsia="en-GB"/>
              </w:rPr>
              <w:t>Networking</w:t>
            </w:r>
            <w:r w:rsidR="00410523">
              <w:rPr>
                <w:noProof/>
                <w:webHidden/>
              </w:rPr>
              <w:tab/>
            </w:r>
            <w:r w:rsidR="00410523">
              <w:rPr>
                <w:noProof/>
                <w:webHidden/>
              </w:rPr>
              <w:fldChar w:fldCharType="begin"/>
            </w:r>
            <w:r w:rsidR="00410523">
              <w:rPr>
                <w:noProof/>
                <w:webHidden/>
              </w:rPr>
              <w:instrText xml:space="preserve"> PAGEREF _Toc509997349 \h </w:instrText>
            </w:r>
            <w:r w:rsidR="00410523">
              <w:rPr>
                <w:noProof/>
                <w:webHidden/>
              </w:rPr>
            </w:r>
            <w:r w:rsidR="00410523">
              <w:rPr>
                <w:noProof/>
                <w:webHidden/>
              </w:rPr>
              <w:fldChar w:fldCharType="separate"/>
            </w:r>
            <w:r w:rsidR="00410523">
              <w:rPr>
                <w:noProof/>
                <w:webHidden/>
              </w:rPr>
              <w:t>17</w:t>
            </w:r>
            <w:r w:rsidR="00410523">
              <w:rPr>
                <w:noProof/>
                <w:webHidden/>
              </w:rPr>
              <w:fldChar w:fldCharType="end"/>
            </w:r>
          </w:hyperlink>
        </w:p>
        <w:p w14:paraId="40718BEE" w14:textId="0DD5BF9F" w:rsidR="00410523" w:rsidRDefault="00F9577D">
          <w:pPr>
            <w:pStyle w:val="TOC1"/>
            <w:tabs>
              <w:tab w:val="right" w:leader="dot" w:pos="9016"/>
            </w:tabs>
            <w:rPr>
              <w:rFonts w:eastAsiaTheme="minorEastAsia"/>
              <w:noProof/>
              <w:lang w:eastAsia="en-GB"/>
            </w:rPr>
          </w:pPr>
          <w:hyperlink w:anchor="_Toc509997350" w:history="1">
            <w:r w:rsidR="00410523" w:rsidRPr="00EF08D6">
              <w:rPr>
                <w:rStyle w:val="Hyperlink"/>
                <w:noProof/>
              </w:rPr>
              <w:t>Artificial Intelligence</w:t>
            </w:r>
            <w:r w:rsidR="00410523">
              <w:rPr>
                <w:noProof/>
                <w:webHidden/>
              </w:rPr>
              <w:tab/>
            </w:r>
            <w:r w:rsidR="00410523">
              <w:rPr>
                <w:noProof/>
                <w:webHidden/>
              </w:rPr>
              <w:fldChar w:fldCharType="begin"/>
            </w:r>
            <w:r w:rsidR="00410523">
              <w:rPr>
                <w:noProof/>
                <w:webHidden/>
              </w:rPr>
              <w:instrText xml:space="preserve"> PAGEREF _Toc509997350 \h </w:instrText>
            </w:r>
            <w:r w:rsidR="00410523">
              <w:rPr>
                <w:noProof/>
                <w:webHidden/>
              </w:rPr>
            </w:r>
            <w:r w:rsidR="00410523">
              <w:rPr>
                <w:noProof/>
                <w:webHidden/>
              </w:rPr>
              <w:fldChar w:fldCharType="separate"/>
            </w:r>
            <w:r w:rsidR="00410523">
              <w:rPr>
                <w:noProof/>
                <w:webHidden/>
              </w:rPr>
              <w:t>18</w:t>
            </w:r>
            <w:r w:rsidR="00410523">
              <w:rPr>
                <w:noProof/>
                <w:webHidden/>
              </w:rPr>
              <w:fldChar w:fldCharType="end"/>
            </w:r>
          </w:hyperlink>
        </w:p>
        <w:p w14:paraId="5F11FC2E" w14:textId="6E3B09C7" w:rsidR="00410523" w:rsidRDefault="00F9577D">
          <w:pPr>
            <w:pStyle w:val="TOC2"/>
            <w:tabs>
              <w:tab w:val="right" w:leader="dot" w:pos="9016"/>
            </w:tabs>
            <w:rPr>
              <w:rFonts w:eastAsiaTheme="minorEastAsia"/>
              <w:noProof/>
              <w:lang w:eastAsia="en-GB"/>
            </w:rPr>
          </w:pPr>
          <w:hyperlink w:anchor="_Toc509997351" w:history="1">
            <w:r w:rsidR="00410523" w:rsidRPr="00EF08D6">
              <w:rPr>
                <w:rStyle w:val="Hyperlink"/>
                <w:noProof/>
              </w:rPr>
              <w:t>AI Agents (Bots, Non-player Characters)</w:t>
            </w:r>
            <w:r w:rsidR="00410523">
              <w:rPr>
                <w:noProof/>
                <w:webHidden/>
              </w:rPr>
              <w:tab/>
            </w:r>
            <w:r w:rsidR="00410523">
              <w:rPr>
                <w:noProof/>
                <w:webHidden/>
              </w:rPr>
              <w:fldChar w:fldCharType="begin"/>
            </w:r>
            <w:r w:rsidR="00410523">
              <w:rPr>
                <w:noProof/>
                <w:webHidden/>
              </w:rPr>
              <w:instrText xml:space="preserve"> PAGEREF _Toc509997351 \h </w:instrText>
            </w:r>
            <w:r w:rsidR="00410523">
              <w:rPr>
                <w:noProof/>
                <w:webHidden/>
              </w:rPr>
            </w:r>
            <w:r w:rsidR="00410523">
              <w:rPr>
                <w:noProof/>
                <w:webHidden/>
              </w:rPr>
              <w:fldChar w:fldCharType="separate"/>
            </w:r>
            <w:r w:rsidR="00410523">
              <w:rPr>
                <w:noProof/>
                <w:webHidden/>
              </w:rPr>
              <w:t>18</w:t>
            </w:r>
            <w:r w:rsidR="00410523">
              <w:rPr>
                <w:noProof/>
                <w:webHidden/>
              </w:rPr>
              <w:fldChar w:fldCharType="end"/>
            </w:r>
          </w:hyperlink>
        </w:p>
        <w:p w14:paraId="50045EEE" w14:textId="438CED15" w:rsidR="00410523" w:rsidRDefault="00F9577D">
          <w:pPr>
            <w:pStyle w:val="TOC2"/>
            <w:tabs>
              <w:tab w:val="right" w:leader="dot" w:pos="9016"/>
            </w:tabs>
            <w:rPr>
              <w:rFonts w:eastAsiaTheme="minorEastAsia"/>
              <w:noProof/>
              <w:lang w:eastAsia="en-GB"/>
            </w:rPr>
          </w:pPr>
          <w:hyperlink w:anchor="_Toc509997352" w:history="1">
            <w:r w:rsidR="00410523" w:rsidRPr="00EF08D6">
              <w:rPr>
                <w:rStyle w:val="Hyperlink"/>
                <w:noProof/>
              </w:rPr>
              <w:t>World Navigation (Pathfinding, Obstacle Avoidance)</w:t>
            </w:r>
            <w:r w:rsidR="00410523">
              <w:rPr>
                <w:noProof/>
                <w:webHidden/>
              </w:rPr>
              <w:tab/>
            </w:r>
            <w:r w:rsidR="00410523">
              <w:rPr>
                <w:noProof/>
                <w:webHidden/>
              </w:rPr>
              <w:fldChar w:fldCharType="begin"/>
            </w:r>
            <w:r w:rsidR="00410523">
              <w:rPr>
                <w:noProof/>
                <w:webHidden/>
              </w:rPr>
              <w:instrText xml:space="preserve"> PAGEREF _Toc509997352 \h </w:instrText>
            </w:r>
            <w:r w:rsidR="00410523">
              <w:rPr>
                <w:noProof/>
                <w:webHidden/>
              </w:rPr>
            </w:r>
            <w:r w:rsidR="00410523">
              <w:rPr>
                <w:noProof/>
                <w:webHidden/>
              </w:rPr>
              <w:fldChar w:fldCharType="separate"/>
            </w:r>
            <w:r w:rsidR="00410523">
              <w:rPr>
                <w:noProof/>
                <w:webHidden/>
              </w:rPr>
              <w:t>18</w:t>
            </w:r>
            <w:r w:rsidR="00410523">
              <w:rPr>
                <w:noProof/>
                <w:webHidden/>
              </w:rPr>
              <w:fldChar w:fldCharType="end"/>
            </w:r>
          </w:hyperlink>
        </w:p>
        <w:p w14:paraId="52BAB1B8" w14:textId="7BA9D5B6" w:rsidR="00410523" w:rsidRDefault="00F9577D">
          <w:pPr>
            <w:pStyle w:val="TOC2"/>
            <w:tabs>
              <w:tab w:val="right" w:leader="dot" w:pos="9016"/>
            </w:tabs>
            <w:rPr>
              <w:rFonts w:eastAsiaTheme="minorEastAsia"/>
              <w:noProof/>
              <w:lang w:eastAsia="en-GB"/>
            </w:rPr>
          </w:pPr>
          <w:hyperlink w:anchor="_Toc509997353" w:history="1">
            <w:r w:rsidR="00410523" w:rsidRPr="00EF08D6">
              <w:rPr>
                <w:rStyle w:val="Hyperlink"/>
                <w:noProof/>
                <w:lang w:eastAsia="en-GB"/>
              </w:rPr>
              <w:t>Behaviours</w:t>
            </w:r>
            <w:r w:rsidR="00410523">
              <w:rPr>
                <w:noProof/>
                <w:webHidden/>
              </w:rPr>
              <w:tab/>
            </w:r>
            <w:r w:rsidR="00410523">
              <w:rPr>
                <w:noProof/>
                <w:webHidden/>
              </w:rPr>
              <w:fldChar w:fldCharType="begin"/>
            </w:r>
            <w:r w:rsidR="00410523">
              <w:rPr>
                <w:noProof/>
                <w:webHidden/>
              </w:rPr>
              <w:instrText xml:space="preserve"> PAGEREF _Toc509997353 \h </w:instrText>
            </w:r>
            <w:r w:rsidR="00410523">
              <w:rPr>
                <w:noProof/>
                <w:webHidden/>
              </w:rPr>
            </w:r>
            <w:r w:rsidR="00410523">
              <w:rPr>
                <w:noProof/>
                <w:webHidden/>
              </w:rPr>
              <w:fldChar w:fldCharType="separate"/>
            </w:r>
            <w:r w:rsidR="00410523">
              <w:rPr>
                <w:noProof/>
                <w:webHidden/>
              </w:rPr>
              <w:t>18</w:t>
            </w:r>
            <w:r w:rsidR="00410523">
              <w:rPr>
                <w:noProof/>
                <w:webHidden/>
              </w:rPr>
              <w:fldChar w:fldCharType="end"/>
            </w:r>
          </w:hyperlink>
        </w:p>
        <w:p w14:paraId="5F40B0D7" w14:textId="4D984B0A" w:rsidR="00410523" w:rsidRDefault="00F9577D">
          <w:pPr>
            <w:pStyle w:val="TOC2"/>
            <w:tabs>
              <w:tab w:val="right" w:leader="dot" w:pos="9016"/>
            </w:tabs>
            <w:rPr>
              <w:rFonts w:eastAsiaTheme="minorEastAsia"/>
              <w:noProof/>
              <w:lang w:eastAsia="en-GB"/>
            </w:rPr>
          </w:pPr>
          <w:hyperlink w:anchor="_Toc509997354" w:history="1">
            <w:r w:rsidR="00410523" w:rsidRPr="00EF08D6">
              <w:rPr>
                <w:rStyle w:val="Hyperlink"/>
                <w:noProof/>
                <w:lang w:eastAsia="en-GB"/>
              </w:rPr>
              <w:t>Neural Nets</w:t>
            </w:r>
            <w:r w:rsidR="00410523">
              <w:rPr>
                <w:noProof/>
                <w:webHidden/>
              </w:rPr>
              <w:tab/>
            </w:r>
            <w:r w:rsidR="00410523">
              <w:rPr>
                <w:noProof/>
                <w:webHidden/>
              </w:rPr>
              <w:fldChar w:fldCharType="begin"/>
            </w:r>
            <w:r w:rsidR="00410523">
              <w:rPr>
                <w:noProof/>
                <w:webHidden/>
              </w:rPr>
              <w:instrText xml:space="preserve"> PAGEREF _Toc509997354 \h </w:instrText>
            </w:r>
            <w:r w:rsidR="00410523">
              <w:rPr>
                <w:noProof/>
                <w:webHidden/>
              </w:rPr>
            </w:r>
            <w:r w:rsidR="00410523">
              <w:rPr>
                <w:noProof/>
                <w:webHidden/>
              </w:rPr>
              <w:fldChar w:fldCharType="separate"/>
            </w:r>
            <w:r w:rsidR="00410523">
              <w:rPr>
                <w:noProof/>
                <w:webHidden/>
              </w:rPr>
              <w:t>18</w:t>
            </w:r>
            <w:r w:rsidR="00410523">
              <w:rPr>
                <w:noProof/>
                <w:webHidden/>
              </w:rPr>
              <w:fldChar w:fldCharType="end"/>
            </w:r>
          </w:hyperlink>
        </w:p>
        <w:p w14:paraId="4FCD0F82" w14:textId="624A0E4C" w:rsidR="00410523" w:rsidRDefault="00F9577D">
          <w:pPr>
            <w:pStyle w:val="TOC2"/>
            <w:tabs>
              <w:tab w:val="right" w:leader="dot" w:pos="9016"/>
            </w:tabs>
            <w:rPr>
              <w:rFonts w:eastAsiaTheme="minorEastAsia"/>
              <w:noProof/>
              <w:lang w:eastAsia="en-GB"/>
            </w:rPr>
          </w:pPr>
          <w:hyperlink w:anchor="_Toc509997355" w:history="1">
            <w:r w:rsidR="00410523" w:rsidRPr="00EF08D6">
              <w:rPr>
                <w:rStyle w:val="Hyperlink"/>
                <w:noProof/>
                <w:lang w:eastAsia="en-GB"/>
              </w:rPr>
              <w:t>Fuzzy Logic</w:t>
            </w:r>
            <w:r w:rsidR="00410523">
              <w:rPr>
                <w:noProof/>
                <w:webHidden/>
              </w:rPr>
              <w:tab/>
            </w:r>
            <w:r w:rsidR="00410523">
              <w:rPr>
                <w:noProof/>
                <w:webHidden/>
              </w:rPr>
              <w:fldChar w:fldCharType="begin"/>
            </w:r>
            <w:r w:rsidR="00410523">
              <w:rPr>
                <w:noProof/>
                <w:webHidden/>
              </w:rPr>
              <w:instrText xml:space="preserve"> PAGEREF _Toc509997355 \h </w:instrText>
            </w:r>
            <w:r w:rsidR="00410523">
              <w:rPr>
                <w:noProof/>
                <w:webHidden/>
              </w:rPr>
            </w:r>
            <w:r w:rsidR="00410523">
              <w:rPr>
                <w:noProof/>
                <w:webHidden/>
              </w:rPr>
              <w:fldChar w:fldCharType="separate"/>
            </w:r>
            <w:r w:rsidR="00410523">
              <w:rPr>
                <w:noProof/>
                <w:webHidden/>
              </w:rPr>
              <w:t>19</w:t>
            </w:r>
            <w:r w:rsidR="00410523">
              <w:rPr>
                <w:noProof/>
                <w:webHidden/>
              </w:rPr>
              <w:fldChar w:fldCharType="end"/>
            </w:r>
          </w:hyperlink>
        </w:p>
        <w:p w14:paraId="08D8BB2E" w14:textId="2B15FF1B" w:rsidR="00410523" w:rsidRDefault="00F9577D">
          <w:pPr>
            <w:pStyle w:val="TOC1"/>
            <w:tabs>
              <w:tab w:val="right" w:leader="dot" w:pos="9016"/>
            </w:tabs>
            <w:rPr>
              <w:rFonts w:eastAsiaTheme="minorEastAsia"/>
              <w:noProof/>
              <w:lang w:eastAsia="en-GB"/>
            </w:rPr>
          </w:pPr>
          <w:hyperlink w:anchor="_Toc509997356" w:history="1">
            <w:r w:rsidR="00410523" w:rsidRPr="00EF08D6">
              <w:rPr>
                <w:rStyle w:val="Hyperlink"/>
                <w:noProof/>
              </w:rPr>
              <w:t>Middleware</w:t>
            </w:r>
            <w:r w:rsidR="00410523">
              <w:rPr>
                <w:noProof/>
                <w:webHidden/>
              </w:rPr>
              <w:tab/>
            </w:r>
            <w:r w:rsidR="00410523">
              <w:rPr>
                <w:noProof/>
                <w:webHidden/>
              </w:rPr>
              <w:fldChar w:fldCharType="begin"/>
            </w:r>
            <w:r w:rsidR="00410523">
              <w:rPr>
                <w:noProof/>
                <w:webHidden/>
              </w:rPr>
              <w:instrText xml:space="preserve"> PAGEREF _Toc509997356 \h </w:instrText>
            </w:r>
            <w:r w:rsidR="00410523">
              <w:rPr>
                <w:noProof/>
                <w:webHidden/>
              </w:rPr>
            </w:r>
            <w:r w:rsidR="00410523">
              <w:rPr>
                <w:noProof/>
                <w:webHidden/>
              </w:rPr>
              <w:fldChar w:fldCharType="separate"/>
            </w:r>
            <w:r w:rsidR="00410523">
              <w:rPr>
                <w:noProof/>
                <w:webHidden/>
              </w:rPr>
              <w:t>19</w:t>
            </w:r>
            <w:r w:rsidR="00410523">
              <w:rPr>
                <w:noProof/>
                <w:webHidden/>
              </w:rPr>
              <w:fldChar w:fldCharType="end"/>
            </w:r>
          </w:hyperlink>
        </w:p>
        <w:p w14:paraId="7D919C17" w14:textId="38A8B6B3" w:rsidR="00410523" w:rsidRDefault="00F9577D">
          <w:pPr>
            <w:pStyle w:val="TOC2"/>
            <w:tabs>
              <w:tab w:val="right" w:leader="dot" w:pos="9016"/>
            </w:tabs>
            <w:rPr>
              <w:rFonts w:eastAsiaTheme="minorEastAsia"/>
              <w:noProof/>
              <w:lang w:eastAsia="en-GB"/>
            </w:rPr>
          </w:pPr>
          <w:hyperlink w:anchor="_Toc509997357" w:history="1">
            <w:r w:rsidR="00410523" w:rsidRPr="00EF08D6">
              <w:rPr>
                <w:rStyle w:val="Hyperlink"/>
                <w:noProof/>
              </w:rPr>
              <w:t>API - Application Program interface</w:t>
            </w:r>
            <w:r w:rsidR="00410523">
              <w:rPr>
                <w:noProof/>
                <w:webHidden/>
              </w:rPr>
              <w:tab/>
            </w:r>
            <w:r w:rsidR="00410523">
              <w:rPr>
                <w:noProof/>
                <w:webHidden/>
              </w:rPr>
              <w:fldChar w:fldCharType="begin"/>
            </w:r>
            <w:r w:rsidR="00410523">
              <w:rPr>
                <w:noProof/>
                <w:webHidden/>
              </w:rPr>
              <w:instrText xml:space="preserve"> PAGEREF _Toc509997357 \h </w:instrText>
            </w:r>
            <w:r w:rsidR="00410523">
              <w:rPr>
                <w:noProof/>
                <w:webHidden/>
              </w:rPr>
            </w:r>
            <w:r w:rsidR="00410523">
              <w:rPr>
                <w:noProof/>
                <w:webHidden/>
              </w:rPr>
              <w:fldChar w:fldCharType="separate"/>
            </w:r>
            <w:r w:rsidR="00410523">
              <w:rPr>
                <w:noProof/>
                <w:webHidden/>
              </w:rPr>
              <w:t>19</w:t>
            </w:r>
            <w:r w:rsidR="00410523">
              <w:rPr>
                <w:noProof/>
                <w:webHidden/>
              </w:rPr>
              <w:fldChar w:fldCharType="end"/>
            </w:r>
          </w:hyperlink>
        </w:p>
        <w:p w14:paraId="561E0A07" w14:textId="5BA0FDE5" w:rsidR="00410523" w:rsidRDefault="00F9577D">
          <w:pPr>
            <w:pStyle w:val="TOC2"/>
            <w:tabs>
              <w:tab w:val="right" w:leader="dot" w:pos="9016"/>
            </w:tabs>
            <w:rPr>
              <w:rFonts w:eastAsiaTheme="minorEastAsia"/>
              <w:noProof/>
              <w:lang w:eastAsia="en-GB"/>
            </w:rPr>
          </w:pPr>
          <w:hyperlink w:anchor="_Toc509997358" w:history="1">
            <w:r w:rsidR="00410523" w:rsidRPr="00EF08D6">
              <w:rPr>
                <w:rStyle w:val="Hyperlink"/>
                <w:noProof/>
              </w:rPr>
              <w:t>DirectX &amp; OpenGL</w:t>
            </w:r>
            <w:r w:rsidR="00410523">
              <w:rPr>
                <w:noProof/>
                <w:webHidden/>
              </w:rPr>
              <w:tab/>
            </w:r>
            <w:r w:rsidR="00410523">
              <w:rPr>
                <w:noProof/>
                <w:webHidden/>
              </w:rPr>
              <w:fldChar w:fldCharType="begin"/>
            </w:r>
            <w:r w:rsidR="00410523">
              <w:rPr>
                <w:noProof/>
                <w:webHidden/>
              </w:rPr>
              <w:instrText xml:space="preserve"> PAGEREF _Toc509997358 \h </w:instrText>
            </w:r>
            <w:r w:rsidR="00410523">
              <w:rPr>
                <w:noProof/>
                <w:webHidden/>
              </w:rPr>
            </w:r>
            <w:r w:rsidR="00410523">
              <w:rPr>
                <w:noProof/>
                <w:webHidden/>
              </w:rPr>
              <w:fldChar w:fldCharType="separate"/>
            </w:r>
            <w:r w:rsidR="00410523">
              <w:rPr>
                <w:noProof/>
                <w:webHidden/>
              </w:rPr>
              <w:t>19</w:t>
            </w:r>
            <w:r w:rsidR="00410523">
              <w:rPr>
                <w:noProof/>
                <w:webHidden/>
              </w:rPr>
              <w:fldChar w:fldCharType="end"/>
            </w:r>
          </w:hyperlink>
        </w:p>
        <w:p w14:paraId="01B9766A" w14:textId="4A391022" w:rsidR="00410523" w:rsidRDefault="00410523">
          <w:r>
            <w:rPr>
              <w:b/>
              <w:bCs/>
              <w:noProof/>
            </w:rPr>
            <w:fldChar w:fldCharType="end"/>
          </w:r>
        </w:p>
      </w:sdtContent>
    </w:sdt>
    <w:p w14:paraId="5C769AC1" w14:textId="67624856" w:rsidR="0051294C" w:rsidRDefault="0051294C" w:rsidP="299F1546">
      <w:pPr>
        <w:rPr>
          <w:rFonts w:ascii="Trebuchet MS" w:eastAsia="Times New Roman" w:hAnsi="Trebuchet MS" w:cs="Trebuchet MS"/>
          <w:sz w:val="19"/>
          <w:szCs w:val="19"/>
          <w:lang w:eastAsia="en-GB"/>
        </w:rPr>
        <w:sectPr w:rsidR="0051294C">
          <w:headerReference w:type="default" r:id="rId9"/>
          <w:footerReference w:type="default" r:id="rId10"/>
          <w:pgSz w:w="11906" w:h="16838"/>
          <w:pgMar w:top="1440" w:right="1440" w:bottom="1440" w:left="1440" w:header="708" w:footer="708" w:gutter="0"/>
          <w:cols w:space="708"/>
          <w:docGrid w:linePitch="360"/>
        </w:sectPr>
      </w:pPr>
    </w:p>
    <w:tbl>
      <w:tblPr>
        <w:tblpPr w:leftFromText="180" w:rightFromText="180" w:vertAnchor="text" w:horzAnchor="page" w:tblpX="16" w:tblpY="-1439"/>
        <w:tblW w:w="16910" w:type="dxa"/>
        <w:tblCellMar>
          <w:left w:w="0" w:type="dxa"/>
          <w:right w:w="0" w:type="dxa"/>
        </w:tblCellMar>
        <w:tblLook w:val="04A0" w:firstRow="1" w:lastRow="0" w:firstColumn="1" w:lastColumn="0" w:noHBand="0" w:noVBand="1"/>
      </w:tblPr>
      <w:tblGrid>
        <w:gridCol w:w="1053"/>
        <w:gridCol w:w="831"/>
        <w:gridCol w:w="1881"/>
        <w:gridCol w:w="4746"/>
        <w:gridCol w:w="1923"/>
        <w:gridCol w:w="6476"/>
      </w:tblGrid>
      <w:tr w:rsidR="00BE4880" w:rsidRPr="0051294C" w14:paraId="26579D38" w14:textId="77777777" w:rsidTr="1ED86657">
        <w:trPr>
          <w:trHeight w:val="1077"/>
        </w:trPr>
        <w:tc>
          <w:tcPr>
            <w:tcW w:w="105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hemeFill="accent5"/>
            <w:tcMar>
              <w:top w:w="15" w:type="dxa"/>
              <w:left w:w="107" w:type="dxa"/>
              <w:bottom w:w="0" w:type="dxa"/>
              <w:right w:w="107" w:type="dxa"/>
            </w:tcMar>
            <w:hideMark/>
          </w:tcPr>
          <w:p w14:paraId="080D55C4" w14:textId="77777777" w:rsidR="00055746" w:rsidRPr="0051294C" w:rsidRDefault="00055746" w:rsidP="1ED86657">
            <w:pPr>
              <w:spacing w:after="0" w:line="240" w:lineRule="auto"/>
              <w:rPr>
                <w:rFonts w:ascii="Arial" w:eastAsia="Times New Roman" w:hAnsi="Arial" w:cs="Arial"/>
                <w:sz w:val="36"/>
                <w:szCs w:val="36"/>
                <w:lang w:eastAsia="en-GB"/>
              </w:rPr>
            </w:pPr>
            <w:r w:rsidRPr="0051294C">
              <w:rPr>
                <w:rFonts w:ascii="Calibri" w:eastAsia="Times New Roman" w:hAnsi="Calibri" w:cs="Calibri"/>
                <w:b/>
                <w:bCs/>
                <w:color w:val="FFFFFF" w:themeColor="light1"/>
                <w:kern w:val="24"/>
                <w:sz w:val="20"/>
                <w:szCs w:val="20"/>
                <w:lang w:eastAsia="en-GB"/>
              </w:rPr>
              <w:lastRenderedPageBreak/>
              <w:t xml:space="preserve">Name: </w:t>
            </w:r>
          </w:p>
        </w:tc>
        <w:tc>
          <w:tcPr>
            <w:tcW w:w="831"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hemeFill="accent5"/>
            <w:tcMar>
              <w:top w:w="15" w:type="dxa"/>
              <w:left w:w="107" w:type="dxa"/>
              <w:bottom w:w="0" w:type="dxa"/>
              <w:right w:w="107" w:type="dxa"/>
            </w:tcMar>
            <w:hideMark/>
          </w:tcPr>
          <w:p w14:paraId="029FF434" w14:textId="77777777" w:rsidR="00055746" w:rsidRPr="0051294C" w:rsidRDefault="00055746" w:rsidP="1ED86657">
            <w:pPr>
              <w:spacing w:after="0" w:line="240" w:lineRule="auto"/>
              <w:rPr>
                <w:rFonts w:ascii="Arial" w:eastAsia="Times New Roman" w:hAnsi="Arial" w:cs="Arial"/>
                <w:sz w:val="36"/>
                <w:szCs w:val="36"/>
                <w:lang w:eastAsia="en-GB"/>
              </w:rPr>
            </w:pPr>
            <w:r w:rsidRPr="0051294C">
              <w:rPr>
                <w:rFonts w:ascii="Calibri" w:eastAsia="Times New Roman" w:hAnsi="Calibri" w:cs="Calibri"/>
                <w:b/>
                <w:bCs/>
                <w:color w:val="FFFFFF" w:themeColor="light1"/>
                <w:kern w:val="24"/>
                <w:sz w:val="20"/>
                <w:szCs w:val="20"/>
                <w:lang w:eastAsia="en-GB"/>
              </w:rPr>
              <w:t> </w:t>
            </w:r>
          </w:p>
        </w:tc>
        <w:tc>
          <w:tcPr>
            <w:tcW w:w="2501"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hemeFill="accent5"/>
            <w:tcMar>
              <w:top w:w="15" w:type="dxa"/>
              <w:left w:w="107" w:type="dxa"/>
              <w:bottom w:w="0" w:type="dxa"/>
              <w:right w:w="107" w:type="dxa"/>
            </w:tcMar>
            <w:hideMark/>
          </w:tcPr>
          <w:p w14:paraId="4D681CFD" w14:textId="16EDE9F4" w:rsidR="00055746" w:rsidRPr="0051294C" w:rsidRDefault="1ED86657" w:rsidP="1ED86657">
            <w:pPr>
              <w:spacing w:after="0" w:line="240" w:lineRule="auto"/>
              <w:rPr>
                <w:rFonts w:ascii="Calibri" w:eastAsia="Times New Roman" w:hAnsi="Calibri" w:cs="Calibri"/>
                <w:b/>
                <w:bCs/>
                <w:color w:val="FFFFFF" w:themeColor="background1"/>
                <w:sz w:val="20"/>
                <w:szCs w:val="20"/>
                <w:lang w:eastAsia="en-GB"/>
              </w:rPr>
            </w:pPr>
            <w:r w:rsidRPr="1ED86657">
              <w:rPr>
                <w:rFonts w:ascii="Calibri" w:eastAsia="Times New Roman" w:hAnsi="Calibri" w:cs="Calibri"/>
                <w:b/>
                <w:bCs/>
                <w:color w:val="FFFFFF" w:themeColor="background1"/>
                <w:sz w:val="20"/>
                <w:szCs w:val="20"/>
                <w:lang w:eastAsia="en-GB"/>
              </w:rPr>
              <w:t>My own definition.</w:t>
            </w:r>
          </w:p>
        </w:tc>
        <w:tc>
          <w:tcPr>
            <w:tcW w:w="4011"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hemeFill="accent5"/>
            <w:tcMar>
              <w:top w:w="15" w:type="dxa"/>
              <w:left w:w="107" w:type="dxa"/>
              <w:bottom w:w="0" w:type="dxa"/>
              <w:right w:w="107" w:type="dxa"/>
            </w:tcMar>
            <w:hideMark/>
          </w:tcPr>
          <w:p w14:paraId="75268471" w14:textId="468BEACF" w:rsidR="00055746" w:rsidRPr="0051294C" w:rsidRDefault="1ED86657" w:rsidP="1ED86657">
            <w:pPr>
              <w:spacing w:after="0" w:line="240" w:lineRule="auto"/>
              <w:rPr>
                <w:rFonts w:ascii="Arial" w:eastAsia="Times New Roman" w:hAnsi="Arial" w:cs="Arial"/>
                <w:sz w:val="36"/>
                <w:szCs w:val="36"/>
                <w:lang w:eastAsia="en-GB"/>
              </w:rPr>
            </w:pPr>
            <w:r w:rsidRPr="1ED86657">
              <w:rPr>
                <w:rFonts w:ascii="Calibri" w:eastAsia="Times New Roman" w:hAnsi="Calibri" w:cs="Calibri"/>
                <w:b/>
                <w:bCs/>
                <w:color w:val="FFFFFF" w:themeColor="background1"/>
                <w:sz w:val="20"/>
                <w:szCs w:val="20"/>
                <w:lang w:eastAsia="en-GB"/>
              </w:rPr>
              <w:t>RESEARCHED DEFINITION (provide short internet researched definition and URL link)</w:t>
            </w:r>
          </w:p>
          <w:p w14:paraId="2E2D031A" w14:textId="7F51A37A" w:rsidR="00055746" w:rsidRPr="0051294C" w:rsidRDefault="00055746" w:rsidP="00055746">
            <w:pPr>
              <w:spacing w:after="0" w:line="240" w:lineRule="auto"/>
              <w:rPr>
                <w:rFonts w:ascii="Calibri" w:eastAsia="Times New Roman" w:hAnsi="Calibri" w:cs="Calibri"/>
                <w:b/>
                <w:bCs/>
                <w:color w:val="FFFFFF" w:themeColor="background1"/>
                <w:sz w:val="20"/>
                <w:szCs w:val="20"/>
                <w:lang w:eastAsia="en-GB"/>
              </w:rPr>
            </w:pPr>
          </w:p>
        </w:tc>
        <w:tc>
          <w:tcPr>
            <w:tcW w:w="365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hemeFill="accent5"/>
          </w:tcPr>
          <w:p w14:paraId="5854CB10" w14:textId="09FE61ED" w:rsidR="00055746" w:rsidRPr="0051294C" w:rsidRDefault="1ED86657" w:rsidP="1ED86657">
            <w:pPr>
              <w:spacing w:after="0" w:line="240" w:lineRule="auto"/>
              <w:rPr>
                <w:rFonts w:ascii="Calibri" w:eastAsia="Times New Roman" w:hAnsi="Calibri" w:cs="Calibri"/>
                <w:b/>
                <w:bCs/>
                <w:color w:val="FFFFFF" w:themeColor="background1"/>
                <w:sz w:val="20"/>
                <w:szCs w:val="20"/>
                <w:lang w:eastAsia="en-GB"/>
              </w:rPr>
            </w:pPr>
            <w:r w:rsidRPr="1ED86657">
              <w:rPr>
                <w:rFonts w:ascii="Calibri" w:eastAsia="Times New Roman" w:hAnsi="Calibri" w:cs="Calibri"/>
                <w:b/>
                <w:bCs/>
                <w:color w:val="FFFFFF" w:themeColor="background1"/>
                <w:sz w:val="20"/>
                <w:szCs w:val="20"/>
                <w:lang w:eastAsia="en-GB"/>
              </w:rPr>
              <w:t>DESCRIBE THE RELEVANCE OF THE RESEARCHED TERM TO YOUR OWN PRODUCTION PRACTICE?</w:t>
            </w:r>
          </w:p>
        </w:tc>
        <w:tc>
          <w:tcPr>
            <w:tcW w:w="486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hemeFill="accent5"/>
            <w:tcMar>
              <w:top w:w="15" w:type="dxa"/>
              <w:left w:w="107" w:type="dxa"/>
              <w:bottom w:w="0" w:type="dxa"/>
              <w:right w:w="107" w:type="dxa"/>
            </w:tcMar>
            <w:hideMark/>
          </w:tcPr>
          <w:p w14:paraId="3113D51A" w14:textId="5897F311" w:rsidR="00055746" w:rsidRPr="0051294C" w:rsidRDefault="00055746" w:rsidP="1ED86657">
            <w:pPr>
              <w:spacing w:after="0" w:line="240" w:lineRule="auto"/>
              <w:rPr>
                <w:rFonts w:ascii="Calibri" w:eastAsia="Times New Roman" w:hAnsi="Calibri" w:cs="Calibri"/>
                <w:b/>
                <w:bCs/>
                <w:color w:val="FFFFFF" w:themeColor="background1"/>
                <w:sz w:val="20"/>
                <w:szCs w:val="20"/>
                <w:lang w:eastAsia="en-GB"/>
              </w:rPr>
            </w:pPr>
            <w:r w:rsidRPr="0051294C">
              <w:rPr>
                <w:rFonts w:ascii="Calibri" w:eastAsia="Times New Roman" w:hAnsi="Calibri" w:cs="Calibri"/>
                <w:b/>
                <w:bCs/>
                <w:color w:val="FFFFFF" w:themeColor="light1"/>
                <w:kern w:val="24"/>
                <w:sz w:val="20"/>
                <w:szCs w:val="20"/>
                <w:lang w:eastAsia="en-GB"/>
              </w:rPr>
              <w:t>I</w:t>
            </w:r>
            <w:r w:rsidRPr="446F7728">
              <w:rPr>
                <w:rFonts w:ascii="Calibri" w:eastAsia="Times New Roman" w:hAnsi="Calibri" w:cs="Calibri"/>
                <w:b/>
                <w:bCs/>
                <w:color w:val="FFFFFF" w:themeColor="light1"/>
                <w:kern w:val="24"/>
                <w:sz w:val="18"/>
                <w:szCs w:val="18"/>
                <w:lang w:eastAsia="en-GB"/>
              </w:rPr>
              <w:t>MAGE SUPPORT (Provide an image and/or video</w:t>
            </w:r>
          </w:p>
          <w:p w14:paraId="0FDCD803" w14:textId="77777777" w:rsidR="00055746" w:rsidRPr="0051294C" w:rsidRDefault="00055746" w:rsidP="1ED86657">
            <w:pPr>
              <w:spacing w:after="0" w:line="240" w:lineRule="auto"/>
              <w:rPr>
                <w:rFonts w:ascii="Arial" w:eastAsia="Times New Roman" w:hAnsi="Arial" w:cs="Arial"/>
                <w:sz w:val="18"/>
                <w:szCs w:val="18"/>
                <w:lang w:eastAsia="en-GB"/>
              </w:rPr>
            </w:pPr>
            <w:r w:rsidRPr="446F7728">
              <w:rPr>
                <w:rFonts w:ascii="Calibri" w:eastAsia="Times New Roman" w:hAnsi="Calibri" w:cs="Calibri"/>
                <w:b/>
                <w:bCs/>
                <w:color w:val="FFFFFF" w:themeColor="light1"/>
                <w:kern w:val="24"/>
                <w:sz w:val="18"/>
                <w:szCs w:val="18"/>
                <w:lang w:eastAsia="en-GB"/>
              </w:rPr>
              <w:t xml:space="preserve"> link of said term being used in a game)</w:t>
            </w:r>
          </w:p>
        </w:tc>
      </w:tr>
      <w:tr w:rsidR="00BE4880" w:rsidRPr="0051294C" w14:paraId="648949EC" w14:textId="77777777" w:rsidTr="1ED86657">
        <w:trPr>
          <w:trHeight w:val="322"/>
        </w:trPr>
        <w:tc>
          <w:tcPr>
            <w:tcW w:w="1053" w:type="dxa"/>
            <w:vMerge w:val="restar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4472C4" w:themeFill="accent5"/>
            <w:tcMar>
              <w:top w:w="15" w:type="dxa"/>
              <w:left w:w="107" w:type="dxa"/>
              <w:bottom w:w="0" w:type="dxa"/>
              <w:right w:w="107" w:type="dxa"/>
            </w:tcMar>
            <w:hideMark/>
          </w:tcPr>
          <w:p w14:paraId="0A3734AE" w14:textId="77777777" w:rsidR="00055746" w:rsidRPr="0051294C" w:rsidRDefault="00055746" w:rsidP="1ED86657">
            <w:pPr>
              <w:spacing w:after="0" w:line="240" w:lineRule="auto"/>
              <w:rPr>
                <w:rFonts w:ascii="Arial" w:eastAsia="Times New Roman" w:hAnsi="Arial" w:cs="Arial"/>
                <w:sz w:val="36"/>
                <w:szCs w:val="36"/>
                <w:lang w:eastAsia="en-GB"/>
              </w:rPr>
            </w:pPr>
            <w:r w:rsidRPr="0051294C">
              <w:rPr>
                <w:rFonts w:ascii="Calibri" w:eastAsia="Times New Roman" w:hAnsi="Calibri" w:cs="Calibri"/>
                <w:b/>
                <w:bCs/>
                <w:color w:val="FFFFFF" w:themeColor="light1"/>
                <w:kern w:val="24"/>
                <w:sz w:val="24"/>
                <w:szCs w:val="24"/>
                <w:lang w:eastAsia="en-GB"/>
              </w:rPr>
              <w:t>VIDEO GAMES / VIDEO GAME TESTING</w:t>
            </w:r>
          </w:p>
        </w:tc>
        <w:tc>
          <w:tcPr>
            <w:tcW w:w="831"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02ECA7B2" w14:textId="77777777" w:rsidR="00055746" w:rsidRPr="0051294C" w:rsidRDefault="00055746" w:rsidP="1ED86657">
            <w:pPr>
              <w:spacing w:after="0" w:line="240" w:lineRule="auto"/>
              <w:rPr>
                <w:rFonts w:ascii="Arial" w:eastAsia="Times New Roman" w:hAnsi="Arial" w:cs="Arial"/>
                <w:sz w:val="36"/>
                <w:szCs w:val="36"/>
                <w:lang w:eastAsia="en-GB"/>
              </w:rPr>
            </w:pPr>
            <w:r w:rsidRPr="0051294C">
              <w:rPr>
                <w:rFonts w:ascii="Calibri" w:eastAsia="Times New Roman" w:hAnsi="Calibri" w:cs="Calibri"/>
                <w:color w:val="000000" w:themeColor="dark1"/>
                <w:kern w:val="24"/>
                <w:sz w:val="18"/>
                <w:szCs w:val="18"/>
                <w:lang w:eastAsia="en-GB"/>
              </w:rPr>
              <w:t>Demo</w:t>
            </w:r>
          </w:p>
        </w:tc>
        <w:tc>
          <w:tcPr>
            <w:tcW w:w="2501"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70E7CF64" w14:textId="037CCE28" w:rsidR="00055746" w:rsidRDefault="00055746" w:rsidP="1ED86657">
            <w:pPr>
              <w:spacing w:after="0" w:line="240" w:lineRule="auto"/>
              <w:rPr>
                <w:rFonts w:ascii="Calibri" w:eastAsia="Times New Roman" w:hAnsi="Calibri" w:cs="Calibri"/>
                <w:color w:val="000000" w:themeColor="text1"/>
                <w:sz w:val="18"/>
                <w:szCs w:val="18"/>
                <w:lang w:eastAsia="en-GB"/>
              </w:rPr>
            </w:pPr>
            <w:r w:rsidRPr="0051294C">
              <w:rPr>
                <w:rFonts w:ascii="Calibri" w:eastAsia="Times New Roman" w:hAnsi="Calibri" w:cs="Calibri"/>
                <w:color w:val="000000" w:themeColor="dark1"/>
                <w:kern w:val="24"/>
                <w:sz w:val="18"/>
                <w:szCs w:val="18"/>
                <w:lang w:eastAsia="en-GB"/>
              </w:rPr>
              <w:t> </w:t>
            </w:r>
            <w:r>
              <w:rPr>
                <w:rFonts w:ascii="Calibri" w:eastAsia="Times New Roman" w:hAnsi="Calibri" w:cs="Calibri"/>
                <w:color w:val="000000" w:themeColor="dark1"/>
                <w:kern w:val="24"/>
                <w:sz w:val="18"/>
                <w:szCs w:val="18"/>
                <w:lang w:eastAsia="en-GB"/>
              </w:rPr>
              <w:t>My Definition: A demo is a small version of a game which can be played through to intrigue players to b</w:t>
            </w:r>
            <w:r w:rsidR="00C82764">
              <w:rPr>
                <w:rFonts w:ascii="Calibri" w:eastAsia="Times New Roman" w:hAnsi="Calibri" w:cs="Calibri"/>
                <w:color w:val="000000" w:themeColor="dark1"/>
                <w:kern w:val="24"/>
                <w:sz w:val="18"/>
                <w:szCs w:val="18"/>
                <w:lang w:eastAsia="en-GB"/>
              </w:rPr>
              <w:t>u</w:t>
            </w:r>
            <w:r>
              <w:rPr>
                <w:rFonts w:ascii="Calibri" w:eastAsia="Times New Roman" w:hAnsi="Calibri" w:cs="Calibri"/>
                <w:color w:val="000000" w:themeColor="dark1"/>
                <w:kern w:val="24"/>
                <w:sz w:val="18"/>
                <w:szCs w:val="18"/>
                <w:lang w:eastAsia="en-GB"/>
              </w:rPr>
              <w:t>y the full game.</w:t>
            </w:r>
          </w:p>
          <w:p w14:paraId="4BA70701" w14:textId="77777777" w:rsidR="00055746" w:rsidRDefault="00055746" w:rsidP="00055746">
            <w:pPr>
              <w:spacing w:after="0" w:line="240" w:lineRule="auto"/>
              <w:rPr>
                <w:rFonts w:ascii="Calibri" w:eastAsia="Times New Roman" w:hAnsi="Calibri" w:cs="Calibri"/>
                <w:color w:val="000000" w:themeColor="dark1"/>
                <w:kern w:val="24"/>
                <w:sz w:val="18"/>
                <w:szCs w:val="18"/>
                <w:lang w:eastAsia="en-GB"/>
              </w:rPr>
            </w:pPr>
          </w:p>
          <w:p w14:paraId="4BE9F8C8" w14:textId="17FB4F82" w:rsidR="00055746" w:rsidRPr="002E1CC0" w:rsidRDefault="00055746" w:rsidP="00055746">
            <w:pPr>
              <w:spacing w:after="0" w:line="240" w:lineRule="auto"/>
              <w:rPr>
                <w:rFonts w:ascii="Calibri" w:eastAsia="Times New Roman" w:hAnsi="Calibri" w:cs="Calibri"/>
                <w:color w:val="000000" w:themeColor="dark1"/>
                <w:kern w:val="24"/>
                <w:sz w:val="18"/>
                <w:szCs w:val="18"/>
                <w:lang w:eastAsia="en-GB"/>
              </w:rPr>
            </w:pPr>
          </w:p>
        </w:tc>
        <w:tc>
          <w:tcPr>
            <w:tcW w:w="4011"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7FF36608" w14:textId="49FBA5F6" w:rsidR="00055746" w:rsidRDefault="00055746" w:rsidP="1ED86657">
            <w:pPr>
              <w:spacing w:after="0" w:line="240" w:lineRule="auto"/>
              <w:rPr>
                <w:color w:val="222222"/>
                <w:sz w:val="18"/>
                <w:szCs w:val="18"/>
              </w:rPr>
            </w:pPr>
            <w:r w:rsidRPr="002E1CC0">
              <w:rPr>
                <w:rFonts w:ascii="Calibri" w:eastAsia="Times New Roman" w:hAnsi="Calibri" w:cs="Calibri"/>
                <w:color w:val="000000" w:themeColor="dark1"/>
                <w:kern w:val="24"/>
                <w:sz w:val="18"/>
                <w:szCs w:val="18"/>
                <w:lang w:eastAsia="en-GB"/>
              </w:rPr>
              <w:t xml:space="preserve">Internets </w:t>
            </w:r>
            <w:r w:rsidRPr="446F7728">
              <w:rPr>
                <w:rFonts w:eastAsia="Times New Roman"/>
                <w:color w:val="000000" w:themeColor="dark1"/>
                <w:kern w:val="24"/>
                <w:sz w:val="18"/>
                <w:szCs w:val="18"/>
                <w:lang w:eastAsia="en-GB"/>
              </w:rPr>
              <w:t xml:space="preserve">Definition: </w:t>
            </w:r>
            <w:r w:rsidRPr="446F7728">
              <w:rPr>
                <w:color w:val="222222"/>
                <w:sz w:val="18"/>
                <w:szCs w:val="18"/>
              </w:rPr>
              <w:t>A game demo is a </w:t>
            </w:r>
            <w:r w:rsidRPr="446F7728">
              <w:rPr>
                <w:sz w:val="18"/>
                <w:szCs w:val="18"/>
              </w:rPr>
              <w:t>freely distributed</w:t>
            </w:r>
            <w:r w:rsidRPr="446F7728">
              <w:rPr>
                <w:color w:val="222222"/>
                <w:sz w:val="18"/>
                <w:szCs w:val="18"/>
              </w:rPr>
              <w:t> piece of an upcoming or recently released </w:t>
            </w:r>
            <w:r w:rsidRPr="446F7728">
              <w:rPr>
                <w:sz w:val="18"/>
                <w:szCs w:val="18"/>
              </w:rPr>
              <w:t>video game</w:t>
            </w:r>
            <w:r w:rsidRPr="446F7728">
              <w:rPr>
                <w:color w:val="222222"/>
                <w:sz w:val="18"/>
                <w:szCs w:val="18"/>
              </w:rPr>
              <w:t>. Demos are typically released by the game's </w:t>
            </w:r>
            <w:r w:rsidRPr="446F7728">
              <w:rPr>
                <w:sz w:val="18"/>
                <w:szCs w:val="18"/>
              </w:rPr>
              <w:t>publisher</w:t>
            </w:r>
            <w:r w:rsidRPr="446F7728">
              <w:rPr>
                <w:color w:val="222222"/>
                <w:sz w:val="18"/>
                <w:szCs w:val="18"/>
              </w:rPr>
              <w:t> to help consumers get a feel of the game before deciding whether to buy the full version.</w:t>
            </w:r>
          </w:p>
          <w:p w14:paraId="69F9F56F" w14:textId="379E2B9B" w:rsidR="00055746" w:rsidRPr="0051294C" w:rsidRDefault="00F9577D" w:rsidP="00055746">
            <w:pPr>
              <w:spacing w:after="0" w:line="240" w:lineRule="auto"/>
              <w:rPr>
                <w:rFonts w:ascii="Arial" w:eastAsia="Times New Roman" w:hAnsi="Arial" w:cs="Arial"/>
                <w:sz w:val="36"/>
                <w:szCs w:val="36"/>
                <w:lang w:eastAsia="en-GB"/>
              </w:rPr>
            </w:pPr>
            <w:hyperlink r:id="rId11" w:history="1">
              <w:r w:rsidR="00055746" w:rsidRPr="00F45E7B">
                <w:rPr>
                  <w:rStyle w:val="Hyperlink"/>
                  <w:rFonts w:ascii="Calibri" w:eastAsia="Times New Roman" w:hAnsi="Calibri" w:cs="Calibri"/>
                  <w:kern w:val="24"/>
                  <w:sz w:val="18"/>
                  <w:szCs w:val="18"/>
                  <w:lang w:eastAsia="en-GB"/>
                </w:rPr>
                <w:t>https://en.wikipedia.org/wiki/Game_demo</w:t>
              </w:r>
            </w:hyperlink>
          </w:p>
        </w:tc>
        <w:tc>
          <w:tcPr>
            <w:tcW w:w="365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Pr>
          <w:p w14:paraId="486D12F7" w14:textId="7BCAAB7F" w:rsidR="00055746" w:rsidRPr="0051294C" w:rsidRDefault="00C82764" w:rsidP="1ED86657">
            <w:pPr>
              <w:spacing w:after="0" w:line="240" w:lineRule="auto"/>
              <w:rPr>
                <w:rFonts w:ascii="Calibri" w:eastAsia="Times New Roman" w:hAnsi="Calibri" w:cs="Calibri"/>
                <w:color w:val="000000" w:themeColor="text1"/>
                <w:sz w:val="18"/>
                <w:szCs w:val="18"/>
                <w:lang w:eastAsia="en-GB"/>
              </w:rPr>
            </w:pPr>
            <w:r>
              <w:rPr>
                <w:rFonts w:ascii="Calibri" w:eastAsia="Times New Roman" w:hAnsi="Calibri" w:cs="Calibri"/>
                <w:color w:val="000000" w:themeColor="dark1"/>
                <w:kern w:val="24"/>
                <w:sz w:val="18"/>
                <w:szCs w:val="18"/>
                <w:lang w:eastAsia="en-GB"/>
              </w:rPr>
              <w:t>This is relevant to my work as I will be making a demo version of my game to hand out to people to play.</w:t>
            </w:r>
          </w:p>
        </w:tc>
        <w:tc>
          <w:tcPr>
            <w:tcW w:w="486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35499FEE" w14:textId="78DCC48B" w:rsidR="00055746" w:rsidRPr="0051294C" w:rsidRDefault="00055746" w:rsidP="1ED86657">
            <w:pPr>
              <w:spacing w:after="0" w:line="240" w:lineRule="auto"/>
              <w:rPr>
                <w:rFonts w:ascii="Arial" w:eastAsia="Times New Roman" w:hAnsi="Arial" w:cs="Arial"/>
                <w:sz w:val="36"/>
                <w:szCs w:val="36"/>
                <w:lang w:eastAsia="en-GB"/>
              </w:rPr>
            </w:pPr>
            <w:r w:rsidRPr="0051294C">
              <w:rPr>
                <w:rFonts w:ascii="Calibri" w:eastAsia="Times New Roman" w:hAnsi="Calibri" w:cs="Calibri"/>
                <w:color w:val="000000" w:themeColor="dark1"/>
                <w:kern w:val="24"/>
                <w:sz w:val="18"/>
                <w:szCs w:val="18"/>
                <w:lang w:eastAsia="en-GB"/>
              </w:rPr>
              <w:t> </w:t>
            </w:r>
            <w:r>
              <w:rPr>
                <w:noProof/>
                <w:lang w:eastAsia="en-GB"/>
              </w:rPr>
              <w:drawing>
                <wp:inline distT="0" distB="0" distL="0" distR="0" wp14:anchorId="0AE5F2E1" wp14:editId="35CFE829">
                  <wp:extent cx="2847975" cy="1490438"/>
                  <wp:effectExtent l="0" t="0" r="0" b="0"/>
                  <wp:docPr id="1" name="Picture 1" descr="Image result for game demo">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ame dem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93716" cy="1514375"/>
                          </a:xfrm>
                          <a:prstGeom prst="rect">
                            <a:avLst/>
                          </a:prstGeom>
                          <a:noFill/>
                          <a:ln>
                            <a:noFill/>
                          </a:ln>
                        </pic:spPr>
                      </pic:pic>
                    </a:graphicData>
                  </a:graphic>
                </wp:inline>
              </w:drawing>
            </w:r>
          </w:p>
        </w:tc>
      </w:tr>
      <w:tr w:rsidR="00BE4880" w:rsidRPr="0051294C" w14:paraId="0071D09C" w14:textId="77777777" w:rsidTr="1ED86657">
        <w:trPr>
          <w:trHeight w:val="32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1E5C21F" w14:textId="77777777" w:rsidR="00055746" w:rsidRPr="0051294C" w:rsidRDefault="00055746" w:rsidP="00055746">
            <w:pPr>
              <w:spacing w:after="0" w:line="240" w:lineRule="auto"/>
              <w:rPr>
                <w:rFonts w:ascii="Arial" w:eastAsia="Times New Roman" w:hAnsi="Arial" w:cs="Arial"/>
                <w:sz w:val="36"/>
                <w:szCs w:val="36"/>
                <w:lang w:eastAsia="en-GB"/>
              </w:rPr>
            </w:pPr>
          </w:p>
        </w:tc>
        <w:tc>
          <w:tcPr>
            <w:tcW w:w="83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15" w:type="dxa"/>
              <w:left w:w="107" w:type="dxa"/>
              <w:bottom w:w="0" w:type="dxa"/>
              <w:right w:w="107" w:type="dxa"/>
            </w:tcMar>
            <w:hideMark/>
          </w:tcPr>
          <w:p w14:paraId="6654DB81" w14:textId="77777777" w:rsidR="00055746" w:rsidRPr="0051294C" w:rsidRDefault="00055746" w:rsidP="1ED86657">
            <w:pPr>
              <w:spacing w:after="0" w:line="240" w:lineRule="auto"/>
              <w:rPr>
                <w:rFonts w:ascii="Arial" w:eastAsia="Times New Roman" w:hAnsi="Arial" w:cs="Arial"/>
                <w:sz w:val="36"/>
                <w:szCs w:val="36"/>
                <w:lang w:eastAsia="en-GB"/>
              </w:rPr>
            </w:pPr>
            <w:r w:rsidRPr="0051294C">
              <w:rPr>
                <w:rFonts w:ascii="Calibri" w:eastAsia="Times New Roman" w:hAnsi="Calibri" w:cs="Calibri"/>
                <w:color w:val="000000" w:themeColor="dark1"/>
                <w:kern w:val="24"/>
                <w:sz w:val="18"/>
                <w:szCs w:val="18"/>
                <w:lang w:eastAsia="en-GB"/>
              </w:rPr>
              <w:t>Beta</w:t>
            </w:r>
          </w:p>
        </w:tc>
        <w:tc>
          <w:tcPr>
            <w:tcW w:w="250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15" w:type="dxa"/>
              <w:left w:w="107" w:type="dxa"/>
              <w:bottom w:w="0" w:type="dxa"/>
              <w:right w:w="107" w:type="dxa"/>
            </w:tcMar>
            <w:hideMark/>
          </w:tcPr>
          <w:p w14:paraId="2191DFD2" w14:textId="4D332FF4" w:rsidR="00055746" w:rsidRDefault="00055746" w:rsidP="1ED86657">
            <w:pPr>
              <w:spacing w:after="0" w:line="240" w:lineRule="auto"/>
              <w:rPr>
                <w:rFonts w:ascii="Calibri" w:eastAsia="Times New Roman" w:hAnsi="Calibri" w:cs="Calibri"/>
                <w:color w:val="000000" w:themeColor="text1"/>
                <w:sz w:val="18"/>
                <w:szCs w:val="18"/>
                <w:lang w:eastAsia="en-GB"/>
              </w:rPr>
            </w:pPr>
            <w:r>
              <w:rPr>
                <w:rFonts w:ascii="Calibri" w:eastAsia="Times New Roman" w:hAnsi="Calibri" w:cs="Calibri"/>
                <w:color w:val="000000" w:themeColor="dark1"/>
                <w:kern w:val="24"/>
                <w:sz w:val="18"/>
                <w:szCs w:val="18"/>
                <w:lang w:eastAsia="en-GB"/>
              </w:rPr>
              <w:t>My Definition: Beta is an incomplete version of a game that can be played and tested by the public, betas are usually created so a company can find information about bugs in the game and to also gain fans.</w:t>
            </w:r>
          </w:p>
          <w:p w14:paraId="3FC3887F" w14:textId="77777777" w:rsidR="00055746" w:rsidRDefault="00055746" w:rsidP="00055746">
            <w:pPr>
              <w:spacing w:after="0" w:line="240" w:lineRule="auto"/>
              <w:rPr>
                <w:rFonts w:ascii="Calibri" w:eastAsia="Times New Roman" w:hAnsi="Calibri" w:cs="Calibri"/>
                <w:color w:val="000000" w:themeColor="dark1"/>
                <w:kern w:val="24"/>
                <w:sz w:val="18"/>
                <w:szCs w:val="18"/>
                <w:lang w:eastAsia="en-GB"/>
              </w:rPr>
            </w:pPr>
          </w:p>
          <w:p w14:paraId="6075BF34" w14:textId="64D2F282" w:rsidR="00055746" w:rsidRPr="002E1CC0" w:rsidRDefault="00055746" w:rsidP="00055746">
            <w:pPr>
              <w:spacing w:after="0" w:line="240" w:lineRule="auto"/>
              <w:rPr>
                <w:rFonts w:ascii="Arial" w:eastAsia="Times New Roman" w:hAnsi="Arial" w:cs="Arial"/>
                <w:sz w:val="18"/>
                <w:szCs w:val="18"/>
                <w:lang w:eastAsia="en-GB"/>
              </w:rPr>
            </w:pPr>
          </w:p>
        </w:tc>
        <w:tc>
          <w:tcPr>
            <w:tcW w:w="401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15" w:type="dxa"/>
              <w:left w:w="107" w:type="dxa"/>
              <w:bottom w:w="0" w:type="dxa"/>
              <w:right w:w="107" w:type="dxa"/>
            </w:tcMar>
            <w:hideMark/>
          </w:tcPr>
          <w:p w14:paraId="1EAB2C3B" w14:textId="6D8E3CBC" w:rsidR="00055746" w:rsidRDefault="00055746" w:rsidP="1ED86657">
            <w:pPr>
              <w:spacing w:after="0" w:line="240" w:lineRule="auto"/>
              <w:rPr>
                <w:sz w:val="18"/>
                <w:szCs w:val="18"/>
              </w:rPr>
            </w:pPr>
            <w:r w:rsidRPr="002E1CC0">
              <w:rPr>
                <w:rFonts w:ascii="Calibri" w:eastAsia="Times New Roman" w:hAnsi="Calibri" w:cs="Calibri"/>
                <w:kern w:val="24"/>
                <w:sz w:val="18"/>
                <w:szCs w:val="18"/>
                <w:lang w:eastAsia="en-GB"/>
              </w:rPr>
              <w:t xml:space="preserve">Internets </w:t>
            </w:r>
            <w:r w:rsidRPr="446F7728">
              <w:rPr>
                <w:rFonts w:eastAsia="Times New Roman"/>
                <w:kern w:val="24"/>
                <w:sz w:val="18"/>
                <w:szCs w:val="18"/>
                <w:lang w:eastAsia="en-GB"/>
              </w:rPr>
              <w:t xml:space="preserve">Definition: </w:t>
            </w:r>
            <w:r w:rsidRPr="446F7728">
              <w:rPr>
                <w:sz w:val="18"/>
                <w:szCs w:val="18"/>
              </w:rPr>
              <w:t>A beta test refers to the distribution of pre-release game software to a select group of people so that they can test the game in their own homes. The beta version of a game is as close to perfect as the company can make it, but any bugs, glitches or other issues discovered in beta testing will usually be addressed before the game's official release.</w:t>
            </w:r>
          </w:p>
          <w:p w14:paraId="2035087B" w14:textId="27CC8EC7" w:rsidR="00055746" w:rsidRPr="0051294C" w:rsidRDefault="00F9577D" w:rsidP="00055746">
            <w:pPr>
              <w:spacing w:after="0" w:line="240" w:lineRule="auto"/>
              <w:rPr>
                <w:rFonts w:ascii="Arial" w:eastAsia="Times New Roman" w:hAnsi="Arial" w:cs="Arial"/>
                <w:sz w:val="36"/>
                <w:szCs w:val="36"/>
                <w:lang w:eastAsia="en-GB"/>
              </w:rPr>
            </w:pPr>
            <w:hyperlink r:id="rId14" w:history="1">
              <w:r w:rsidR="00055746" w:rsidRPr="00F45E7B">
                <w:rPr>
                  <w:rStyle w:val="Hyperlink"/>
                  <w:rFonts w:ascii="Arial" w:eastAsia="Times New Roman" w:hAnsi="Arial" w:cs="Arial"/>
                  <w:sz w:val="18"/>
                  <w:szCs w:val="18"/>
                  <w:lang w:eastAsia="en-GB"/>
                </w:rPr>
                <w:t>https://www.techopedia.com/definition/27136/beta-test-gaming</w:t>
              </w:r>
            </w:hyperlink>
          </w:p>
        </w:tc>
        <w:tc>
          <w:tcPr>
            <w:tcW w:w="365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Pr>
          <w:p w14:paraId="63CBAF63" w14:textId="43819D81" w:rsidR="00055746" w:rsidRPr="0051294C" w:rsidRDefault="00C82764" w:rsidP="1ED86657">
            <w:pPr>
              <w:spacing w:after="0" w:line="240" w:lineRule="auto"/>
              <w:rPr>
                <w:rFonts w:ascii="Calibri" w:eastAsia="Times New Roman" w:hAnsi="Calibri" w:cs="Calibri"/>
                <w:color w:val="000000" w:themeColor="text1"/>
                <w:sz w:val="18"/>
                <w:szCs w:val="18"/>
                <w:lang w:eastAsia="en-GB"/>
              </w:rPr>
            </w:pPr>
            <w:r>
              <w:rPr>
                <w:rFonts w:ascii="Calibri" w:eastAsia="Times New Roman" w:hAnsi="Calibri" w:cs="Calibri"/>
                <w:color w:val="000000" w:themeColor="dark1"/>
                <w:kern w:val="24"/>
                <w:sz w:val="18"/>
                <w:szCs w:val="18"/>
                <w:lang w:eastAsia="en-GB"/>
              </w:rPr>
              <w:t>This is relevant to my work as I will be making a beta version of my game to be played by the public so I can find out about any bugs within my game which I can fix.</w:t>
            </w:r>
          </w:p>
        </w:tc>
        <w:tc>
          <w:tcPr>
            <w:tcW w:w="48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15" w:type="dxa"/>
              <w:left w:w="107" w:type="dxa"/>
              <w:bottom w:w="0" w:type="dxa"/>
              <w:right w:w="107" w:type="dxa"/>
            </w:tcMar>
            <w:hideMark/>
          </w:tcPr>
          <w:p w14:paraId="2D932150" w14:textId="427A2AE0" w:rsidR="00055746" w:rsidRPr="0051294C" w:rsidRDefault="00055746" w:rsidP="1ED86657">
            <w:pPr>
              <w:spacing w:after="0" w:line="240" w:lineRule="auto"/>
              <w:rPr>
                <w:rFonts w:ascii="Arial" w:eastAsia="Times New Roman" w:hAnsi="Arial" w:cs="Arial"/>
                <w:sz w:val="36"/>
                <w:szCs w:val="36"/>
                <w:lang w:eastAsia="en-GB"/>
              </w:rPr>
            </w:pPr>
            <w:r w:rsidRPr="0051294C">
              <w:rPr>
                <w:rFonts w:ascii="Calibri" w:eastAsia="Times New Roman" w:hAnsi="Calibri" w:cs="Calibri"/>
                <w:color w:val="000000" w:themeColor="dark1"/>
                <w:kern w:val="24"/>
                <w:sz w:val="18"/>
                <w:szCs w:val="18"/>
                <w:lang w:eastAsia="en-GB"/>
              </w:rPr>
              <w:t> </w:t>
            </w:r>
            <w:r>
              <w:rPr>
                <w:noProof/>
                <w:lang w:eastAsia="en-GB"/>
              </w:rPr>
              <w:drawing>
                <wp:inline distT="0" distB="0" distL="0" distR="0" wp14:anchorId="5C994440" wp14:editId="2A2560D0">
                  <wp:extent cx="2924175" cy="1644848"/>
                  <wp:effectExtent l="0" t="0" r="0" b="0"/>
                  <wp:docPr id="3" name="Picture 3" descr="Image result for game beta">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ame bet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9486" cy="1664710"/>
                          </a:xfrm>
                          <a:prstGeom prst="rect">
                            <a:avLst/>
                          </a:prstGeom>
                          <a:noFill/>
                          <a:ln>
                            <a:noFill/>
                          </a:ln>
                        </pic:spPr>
                      </pic:pic>
                    </a:graphicData>
                  </a:graphic>
                </wp:inline>
              </w:drawing>
            </w:r>
          </w:p>
        </w:tc>
      </w:tr>
      <w:tr w:rsidR="00BE4880" w:rsidRPr="0051294C" w14:paraId="39AD4530" w14:textId="77777777" w:rsidTr="1ED86657">
        <w:trPr>
          <w:trHeight w:val="32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95C9C48" w14:textId="77777777" w:rsidR="00055746" w:rsidRPr="0051294C" w:rsidRDefault="00055746" w:rsidP="00055746">
            <w:pPr>
              <w:spacing w:after="0" w:line="240" w:lineRule="auto"/>
              <w:rPr>
                <w:rFonts w:ascii="Arial" w:eastAsia="Times New Roman" w:hAnsi="Arial" w:cs="Arial"/>
                <w:sz w:val="36"/>
                <w:szCs w:val="36"/>
                <w:lang w:eastAsia="en-GB"/>
              </w:rPr>
            </w:pPr>
          </w:p>
        </w:tc>
        <w:tc>
          <w:tcPr>
            <w:tcW w:w="83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60E4450E" w14:textId="77777777" w:rsidR="00055746" w:rsidRPr="0051294C" w:rsidRDefault="00055746" w:rsidP="1ED86657">
            <w:pPr>
              <w:spacing w:after="0" w:line="240" w:lineRule="auto"/>
              <w:rPr>
                <w:rFonts w:ascii="Arial" w:eastAsia="Times New Roman" w:hAnsi="Arial" w:cs="Arial"/>
                <w:sz w:val="36"/>
                <w:szCs w:val="36"/>
                <w:lang w:eastAsia="en-GB"/>
              </w:rPr>
            </w:pPr>
            <w:r w:rsidRPr="0051294C">
              <w:rPr>
                <w:rFonts w:ascii="Calibri" w:eastAsia="Times New Roman" w:hAnsi="Calibri" w:cs="Calibri"/>
                <w:color w:val="000000" w:themeColor="dark1"/>
                <w:kern w:val="24"/>
                <w:sz w:val="18"/>
                <w:szCs w:val="18"/>
                <w:lang w:eastAsia="en-GB"/>
              </w:rPr>
              <w:t>Alpha</w:t>
            </w:r>
          </w:p>
        </w:tc>
        <w:tc>
          <w:tcPr>
            <w:tcW w:w="250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0379E584" w14:textId="106DA0C0" w:rsidR="00055746" w:rsidRDefault="00055746" w:rsidP="1ED86657">
            <w:pPr>
              <w:spacing w:after="0" w:line="240" w:lineRule="auto"/>
              <w:rPr>
                <w:rFonts w:ascii="Calibri" w:eastAsia="Times New Roman" w:hAnsi="Calibri" w:cs="Calibri"/>
                <w:color w:val="000000" w:themeColor="text1"/>
                <w:sz w:val="18"/>
                <w:szCs w:val="18"/>
                <w:lang w:eastAsia="en-GB"/>
              </w:rPr>
            </w:pPr>
            <w:r>
              <w:rPr>
                <w:rFonts w:ascii="Calibri" w:eastAsia="Times New Roman" w:hAnsi="Calibri" w:cs="Calibri"/>
                <w:color w:val="000000" w:themeColor="dark1"/>
                <w:kern w:val="24"/>
                <w:sz w:val="18"/>
                <w:szCs w:val="18"/>
                <w:lang w:eastAsia="en-GB"/>
              </w:rPr>
              <w:t>My Definition: Alpha is an incomplete version of a game that can only be played and tested by the company and developers, alphas are usually created so a company can find information about bugs.</w:t>
            </w:r>
          </w:p>
          <w:p w14:paraId="58BC9268" w14:textId="77777777" w:rsidR="00055746" w:rsidRDefault="00055746" w:rsidP="00055746">
            <w:pPr>
              <w:spacing w:after="0" w:line="240" w:lineRule="auto"/>
              <w:rPr>
                <w:rFonts w:ascii="Calibri" w:eastAsia="Times New Roman" w:hAnsi="Calibri" w:cs="Calibri"/>
                <w:color w:val="000000" w:themeColor="dark1"/>
                <w:kern w:val="24"/>
                <w:sz w:val="18"/>
                <w:szCs w:val="18"/>
                <w:lang w:eastAsia="en-GB"/>
              </w:rPr>
            </w:pPr>
          </w:p>
          <w:p w14:paraId="303A19B1" w14:textId="19061A99" w:rsidR="00055746" w:rsidRPr="0051294C" w:rsidRDefault="00055746" w:rsidP="00055746">
            <w:pPr>
              <w:spacing w:after="0" w:line="240" w:lineRule="auto"/>
              <w:rPr>
                <w:rFonts w:ascii="Arial" w:eastAsia="Times New Roman" w:hAnsi="Arial" w:cs="Arial"/>
                <w:sz w:val="36"/>
                <w:szCs w:val="36"/>
                <w:lang w:eastAsia="en-GB"/>
              </w:rPr>
            </w:pPr>
          </w:p>
        </w:tc>
        <w:tc>
          <w:tcPr>
            <w:tcW w:w="401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3AB3C1FA" w14:textId="40A4B5CA" w:rsidR="00055746" w:rsidRDefault="00055746" w:rsidP="1ED86657">
            <w:pPr>
              <w:spacing w:after="0" w:line="240" w:lineRule="auto"/>
              <w:rPr>
                <w:sz w:val="18"/>
                <w:szCs w:val="18"/>
              </w:rPr>
            </w:pPr>
            <w:r>
              <w:rPr>
                <w:rFonts w:ascii="Calibri" w:eastAsia="Times New Roman" w:hAnsi="Calibri" w:cs="Calibri"/>
                <w:color w:val="000000" w:themeColor="dark1"/>
                <w:kern w:val="24"/>
                <w:sz w:val="18"/>
                <w:szCs w:val="18"/>
                <w:lang w:eastAsia="en-GB"/>
              </w:rPr>
              <w:t xml:space="preserve">Internets Definition: </w:t>
            </w:r>
            <w:r w:rsidRPr="446F7728">
              <w:rPr>
                <w:sz w:val="18"/>
                <w:szCs w:val="18"/>
              </w:rPr>
              <w:t>A very early version of a software product that may not contain all of the features that are planned for the final version. Typically, </w:t>
            </w:r>
            <w:hyperlink r:id="rId17" w:history="1">
              <w:r w:rsidRPr="446F7728">
                <w:rPr>
                  <w:rStyle w:val="Hyperlink"/>
                  <w:color w:val="auto"/>
                  <w:sz w:val="18"/>
                  <w:szCs w:val="18"/>
                  <w:u w:val="none"/>
                  <w:bdr w:val="none" w:sz="0" w:space="0" w:color="auto" w:frame="1"/>
                </w:rPr>
                <w:t>software</w:t>
              </w:r>
            </w:hyperlink>
            <w:r w:rsidRPr="446F7728">
              <w:rPr>
                <w:sz w:val="18"/>
                <w:szCs w:val="18"/>
              </w:rPr>
              <w:t xml:space="preserve"> goes through two stages of testing before it is considered finished. The first stage, called </w:t>
            </w:r>
            <w:r w:rsidRPr="446F7728">
              <w:rPr>
                <w:rStyle w:val="Emphasis"/>
                <w:sz w:val="18"/>
                <w:szCs w:val="18"/>
                <w:bdr w:val="none" w:sz="0" w:space="0" w:color="auto" w:frame="1"/>
              </w:rPr>
              <w:t>alpha testing,</w:t>
            </w:r>
            <w:r w:rsidRPr="446F7728">
              <w:rPr>
                <w:sz w:val="18"/>
                <w:szCs w:val="18"/>
              </w:rPr>
              <w:t> is often performed only by users within the organization developing the software. The second stage, called </w:t>
            </w:r>
            <w:hyperlink r:id="rId18" w:history="1">
              <w:r w:rsidRPr="446F7728">
                <w:rPr>
                  <w:rStyle w:val="Emphasis"/>
                  <w:sz w:val="18"/>
                  <w:szCs w:val="18"/>
                  <w:bdr w:val="none" w:sz="0" w:space="0" w:color="auto" w:frame="1"/>
                </w:rPr>
                <w:t>beta testing</w:t>
              </w:r>
            </w:hyperlink>
            <w:r w:rsidRPr="446F7728">
              <w:rPr>
                <w:sz w:val="18"/>
                <w:szCs w:val="18"/>
              </w:rPr>
              <w:t> </w:t>
            </w:r>
            <w:r w:rsidRPr="446F7728">
              <w:rPr>
                <w:rStyle w:val="Emphasis"/>
                <w:sz w:val="18"/>
                <w:szCs w:val="18"/>
                <w:bdr w:val="none" w:sz="0" w:space="0" w:color="auto" w:frame="1"/>
              </w:rPr>
              <w:t>, </w:t>
            </w:r>
            <w:r w:rsidRPr="446F7728">
              <w:rPr>
                <w:sz w:val="18"/>
                <w:szCs w:val="18"/>
              </w:rPr>
              <w:t>generally involves a limited number of external users.</w:t>
            </w:r>
          </w:p>
          <w:p w14:paraId="1D257275" w14:textId="77777777" w:rsidR="00055746" w:rsidRPr="00746422" w:rsidRDefault="00F9577D" w:rsidP="00055746">
            <w:pPr>
              <w:spacing w:after="0" w:line="240" w:lineRule="auto"/>
              <w:rPr>
                <w:rFonts w:ascii="Arial" w:eastAsia="Times New Roman" w:hAnsi="Arial" w:cs="Arial"/>
                <w:sz w:val="18"/>
                <w:szCs w:val="36"/>
                <w:lang w:eastAsia="en-GB"/>
              </w:rPr>
            </w:pPr>
            <w:hyperlink r:id="rId19" w:history="1">
              <w:r w:rsidR="00055746" w:rsidRPr="00746422">
                <w:rPr>
                  <w:rStyle w:val="Hyperlink"/>
                  <w:rFonts w:ascii="Arial" w:eastAsia="Times New Roman" w:hAnsi="Arial" w:cs="Arial"/>
                  <w:sz w:val="18"/>
                  <w:szCs w:val="36"/>
                  <w:lang w:eastAsia="en-GB"/>
                </w:rPr>
                <w:t>https://www.webopedia.com/TERM/A/alpha_version.html</w:t>
              </w:r>
            </w:hyperlink>
          </w:p>
          <w:p w14:paraId="3FF8772A" w14:textId="77777777" w:rsidR="00055746" w:rsidRPr="0051294C" w:rsidRDefault="00055746" w:rsidP="00055746">
            <w:pPr>
              <w:spacing w:after="0" w:line="240" w:lineRule="auto"/>
              <w:rPr>
                <w:rFonts w:ascii="Arial" w:eastAsia="Times New Roman" w:hAnsi="Arial" w:cs="Arial"/>
                <w:sz w:val="36"/>
                <w:szCs w:val="36"/>
                <w:lang w:eastAsia="en-GB"/>
              </w:rPr>
            </w:pPr>
          </w:p>
        </w:tc>
        <w:tc>
          <w:tcPr>
            <w:tcW w:w="365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Pr>
          <w:p w14:paraId="36E63F4D" w14:textId="3B19B8F1" w:rsidR="00055746" w:rsidRPr="0051294C" w:rsidRDefault="00C82764" w:rsidP="1ED86657">
            <w:pPr>
              <w:spacing w:after="0" w:line="240" w:lineRule="auto"/>
              <w:rPr>
                <w:rFonts w:ascii="Calibri" w:eastAsia="Times New Roman" w:hAnsi="Calibri" w:cs="Calibri"/>
                <w:color w:val="000000" w:themeColor="text1"/>
                <w:sz w:val="18"/>
                <w:szCs w:val="18"/>
                <w:lang w:eastAsia="en-GB"/>
              </w:rPr>
            </w:pPr>
            <w:r>
              <w:rPr>
                <w:rFonts w:ascii="Calibri" w:eastAsia="Times New Roman" w:hAnsi="Calibri" w:cs="Calibri"/>
                <w:color w:val="000000" w:themeColor="dark1"/>
                <w:kern w:val="24"/>
                <w:sz w:val="18"/>
                <w:szCs w:val="18"/>
                <w:lang w:eastAsia="en-GB"/>
              </w:rPr>
              <w:t xml:space="preserve"> This is relevant to my work as while working on my game I will be using the alpha version to make improvements.</w:t>
            </w:r>
          </w:p>
        </w:tc>
        <w:tc>
          <w:tcPr>
            <w:tcW w:w="48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53A4711C" w14:textId="2074AB8F" w:rsidR="00055746" w:rsidRDefault="00055746" w:rsidP="1ED86657">
            <w:pPr>
              <w:spacing w:after="0" w:line="240" w:lineRule="auto"/>
              <w:rPr>
                <w:rFonts w:ascii="Calibri" w:eastAsia="Times New Roman" w:hAnsi="Calibri" w:cs="Calibri"/>
                <w:color w:val="000000" w:themeColor="text1"/>
                <w:sz w:val="18"/>
                <w:szCs w:val="18"/>
                <w:lang w:eastAsia="en-GB"/>
              </w:rPr>
            </w:pPr>
            <w:r w:rsidRPr="0051294C">
              <w:rPr>
                <w:rFonts w:ascii="Calibri" w:eastAsia="Times New Roman" w:hAnsi="Calibri" w:cs="Calibri"/>
                <w:color w:val="000000" w:themeColor="dark1"/>
                <w:kern w:val="24"/>
                <w:sz w:val="18"/>
                <w:szCs w:val="18"/>
                <w:lang w:eastAsia="en-GB"/>
              </w:rPr>
              <w:t> </w:t>
            </w:r>
            <w:r>
              <w:rPr>
                <w:noProof/>
                <w:lang w:eastAsia="en-GB"/>
              </w:rPr>
              <w:drawing>
                <wp:inline distT="0" distB="0" distL="0" distR="0" wp14:anchorId="0D7C6030" wp14:editId="554ECBC9">
                  <wp:extent cx="2819400" cy="1580573"/>
                  <wp:effectExtent l="0" t="0" r="0" b="635"/>
                  <wp:docPr id="4" name="Picture 4">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0647" cy="1586878"/>
                          </a:xfrm>
                          <a:prstGeom prst="rect">
                            <a:avLst/>
                          </a:prstGeom>
                        </pic:spPr>
                      </pic:pic>
                    </a:graphicData>
                  </a:graphic>
                </wp:inline>
              </w:drawing>
            </w:r>
          </w:p>
          <w:p w14:paraId="3A005442" w14:textId="4A86F614" w:rsidR="00055746" w:rsidRPr="0051294C" w:rsidRDefault="00055746" w:rsidP="1ED86657">
            <w:pPr>
              <w:spacing w:after="0" w:line="240" w:lineRule="auto"/>
              <w:rPr>
                <w:rFonts w:ascii="Arial" w:eastAsia="Times New Roman" w:hAnsi="Arial" w:cs="Arial"/>
                <w:sz w:val="36"/>
                <w:szCs w:val="36"/>
                <w:lang w:eastAsia="en-GB"/>
              </w:rPr>
            </w:pPr>
            <w:r>
              <w:rPr>
                <w:rFonts w:ascii="Calibri" w:eastAsia="Times New Roman" w:hAnsi="Calibri" w:cs="Calibri"/>
                <w:color w:val="000000" w:themeColor="dark1"/>
                <w:kern w:val="24"/>
                <w:sz w:val="18"/>
                <w:szCs w:val="18"/>
                <w:lang w:eastAsia="en-GB"/>
              </w:rPr>
              <w:t>The video is hyperlinked onto the picture.</w:t>
            </w:r>
          </w:p>
        </w:tc>
      </w:tr>
      <w:tr w:rsidR="00BE4880" w:rsidRPr="0051294C" w14:paraId="73730C9A" w14:textId="77777777" w:rsidTr="1ED86657">
        <w:trPr>
          <w:trHeight w:val="32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7441AC7" w14:textId="77777777" w:rsidR="00055746" w:rsidRPr="0051294C" w:rsidRDefault="00055746" w:rsidP="00055746">
            <w:pPr>
              <w:spacing w:after="0" w:line="240" w:lineRule="auto"/>
              <w:rPr>
                <w:rFonts w:ascii="Arial" w:eastAsia="Times New Roman" w:hAnsi="Arial" w:cs="Arial"/>
                <w:sz w:val="36"/>
                <w:szCs w:val="36"/>
                <w:lang w:eastAsia="en-GB"/>
              </w:rPr>
            </w:pPr>
          </w:p>
        </w:tc>
        <w:tc>
          <w:tcPr>
            <w:tcW w:w="83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15" w:type="dxa"/>
              <w:left w:w="107" w:type="dxa"/>
              <w:bottom w:w="0" w:type="dxa"/>
              <w:right w:w="107" w:type="dxa"/>
            </w:tcMar>
            <w:hideMark/>
          </w:tcPr>
          <w:p w14:paraId="1AC4240E" w14:textId="77777777" w:rsidR="00055746" w:rsidRPr="0051294C" w:rsidRDefault="00055746" w:rsidP="1ED86657">
            <w:pPr>
              <w:spacing w:after="0" w:line="240" w:lineRule="auto"/>
              <w:rPr>
                <w:rFonts w:ascii="Arial" w:eastAsia="Times New Roman" w:hAnsi="Arial" w:cs="Arial"/>
                <w:sz w:val="36"/>
                <w:szCs w:val="36"/>
                <w:lang w:eastAsia="en-GB"/>
              </w:rPr>
            </w:pPr>
            <w:r w:rsidRPr="0051294C">
              <w:rPr>
                <w:rFonts w:ascii="Calibri" w:eastAsia="Times New Roman" w:hAnsi="Calibri" w:cs="Calibri"/>
                <w:color w:val="000000" w:themeColor="dark1"/>
                <w:kern w:val="24"/>
                <w:sz w:val="18"/>
                <w:szCs w:val="18"/>
                <w:lang w:eastAsia="en-GB"/>
              </w:rPr>
              <w:t>Debug</w:t>
            </w:r>
          </w:p>
        </w:tc>
        <w:tc>
          <w:tcPr>
            <w:tcW w:w="250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15" w:type="dxa"/>
              <w:left w:w="107" w:type="dxa"/>
              <w:bottom w:w="0" w:type="dxa"/>
              <w:right w:w="107" w:type="dxa"/>
            </w:tcMar>
            <w:hideMark/>
          </w:tcPr>
          <w:p w14:paraId="312D263A" w14:textId="77777777" w:rsidR="00055746" w:rsidRDefault="00055746" w:rsidP="1ED86657">
            <w:pPr>
              <w:spacing w:after="0" w:line="240" w:lineRule="auto"/>
              <w:rPr>
                <w:rFonts w:ascii="Calibri" w:eastAsia="Times New Roman" w:hAnsi="Calibri" w:cs="Calibri"/>
                <w:color w:val="000000" w:themeColor="text1"/>
                <w:sz w:val="18"/>
                <w:szCs w:val="18"/>
                <w:lang w:eastAsia="en-GB"/>
              </w:rPr>
            </w:pPr>
            <w:r>
              <w:rPr>
                <w:rFonts w:ascii="Calibri" w:eastAsia="Times New Roman" w:hAnsi="Calibri" w:cs="Calibri"/>
                <w:color w:val="000000" w:themeColor="dark1"/>
                <w:kern w:val="24"/>
                <w:sz w:val="18"/>
                <w:szCs w:val="18"/>
                <w:lang w:eastAsia="en-GB"/>
              </w:rPr>
              <w:t>My Definition: Debug means to get rid of/fix glitches and problems in a game. This is usually done before a game is released but recently developers will release the game and add an update to fix all the bugs on day 1 of the games release.</w:t>
            </w:r>
          </w:p>
          <w:p w14:paraId="1DCD948B" w14:textId="77777777" w:rsidR="00055746" w:rsidRDefault="00055746" w:rsidP="00055746">
            <w:pPr>
              <w:spacing w:after="0" w:line="240" w:lineRule="auto"/>
              <w:rPr>
                <w:rFonts w:ascii="Calibri" w:eastAsia="Times New Roman" w:hAnsi="Calibri" w:cs="Calibri"/>
                <w:color w:val="000000" w:themeColor="dark1"/>
                <w:kern w:val="24"/>
                <w:sz w:val="18"/>
                <w:szCs w:val="18"/>
                <w:lang w:eastAsia="en-GB"/>
              </w:rPr>
            </w:pPr>
          </w:p>
          <w:p w14:paraId="71A7E5CE" w14:textId="59D901A5" w:rsidR="00055746" w:rsidRPr="00746422" w:rsidRDefault="00055746" w:rsidP="00055746">
            <w:pPr>
              <w:pStyle w:val="NormalWeb"/>
              <w:spacing w:before="0" w:beforeAutospacing="0" w:after="165" w:afterAutospacing="0"/>
              <w:rPr>
                <w:rFonts w:asciiTheme="minorHAnsi" w:hAnsiTheme="minorHAnsi" w:cstheme="minorHAnsi"/>
                <w:sz w:val="18"/>
                <w:szCs w:val="18"/>
              </w:rPr>
            </w:pPr>
          </w:p>
        </w:tc>
        <w:tc>
          <w:tcPr>
            <w:tcW w:w="401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15" w:type="dxa"/>
              <w:left w:w="107" w:type="dxa"/>
              <w:bottom w:w="0" w:type="dxa"/>
              <w:right w:w="107" w:type="dxa"/>
            </w:tcMar>
            <w:hideMark/>
          </w:tcPr>
          <w:p w14:paraId="24978AB4" w14:textId="6EEB8D16" w:rsidR="00055746" w:rsidRDefault="00055746" w:rsidP="1ED86657">
            <w:pPr>
              <w:pStyle w:val="NormalWeb"/>
              <w:spacing w:before="0" w:beforeAutospacing="0" w:after="165" w:afterAutospacing="0"/>
              <w:rPr>
                <w:rFonts w:asciiTheme="minorHAnsi" w:hAnsiTheme="minorHAnsi" w:cstheme="minorBidi"/>
                <w:sz w:val="18"/>
                <w:szCs w:val="18"/>
              </w:rPr>
            </w:pPr>
            <w:r w:rsidRPr="1ED86657">
              <w:rPr>
                <w:rFonts w:asciiTheme="minorHAnsi" w:hAnsiTheme="minorHAnsi" w:cstheme="minorBidi"/>
                <w:kern w:val="24"/>
                <w:sz w:val="18"/>
                <w:szCs w:val="18"/>
              </w:rPr>
              <w:t xml:space="preserve">Internets Definition: </w:t>
            </w:r>
            <w:r w:rsidRPr="1ED86657">
              <w:rPr>
                <w:rFonts w:asciiTheme="minorHAnsi" w:hAnsiTheme="minorHAnsi" w:cstheme="minorBidi"/>
                <w:sz w:val="18"/>
                <w:szCs w:val="18"/>
              </w:rPr>
              <w:t>Debugging is the routine process of locating and removing computer program bugs, errors or abnormalities, which is methodically handled by software programmers via debugging tools. Debugging checks, detects and corrects errors or bugs to allow proper program operation according to set specifications. Debugging is also known as debug.</w:t>
            </w:r>
          </w:p>
          <w:p w14:paraId="5127FCEE" w14:textId="64B0D516" w:rsidR="00055746" w:rsidRPr="0051294C" w:rsidRDefault="00F9577D" w:rsidP="00055746">
            <w:pPr>
              <w:spacing w:after="0" w:line="240" w:lineRule="auto"/>
              <w:rPr>
                <w:rFonts w:ascii="Arial" w:eastAsia="Times New Roman" w:hAnsi="Arial" w:cs="Arial"/>
                <w:sz w:val="36"/>
                <w:szCs w:val="36"/>
                <w:lang w:eastAsia="en-GB"/>
              </w:rPr>
            </w:pPr>
            <w:hyperlink r:id="rId22" w:history="1">
              <w:r w:rsidR="00055746" w:rsidRPr="00F45E7B">
                <w:rPr>
                  <w:rStyle w:val="Hyperlink"/>
                  <w:rFonts w:cstheme="minorHAnsi"/>
                  <w:sz w:val="18"/>
                  <w:szCs w:val="18"/>
                </w:rPr>
                <w:t>https://www.techopedia.com/definition/16373/debugging</w:t>
              </w:r>
            </w:hyperlink>
          </w:p>
        </w:tc>
        <w:tc>
          <w:tcPr>
            <w:tcW w:w="365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Pr>
          <w:p w14:paraId="2EEE2427" w14:textId="3ED73B37" w:rsidR="00055746" w:rsidRPr="0051294C" w:rsidRDefault="00C82764" w:rsidP="1ED86657">
            <w:pPr>
              <w:spacing w:after="0" w:line="240" w:lineRule="auto"/>
              <w:rPr>
                <w:rFonts w:ascii="Calibri" w:eastAsia="Times New Roman" w:hAnsi="Calibri" w:cs="Calibri"/>
                <w:color w:val="000000" w:themeColor="text1"/>
                <w:sz w:val="18"/>
                <w:szCs w:val="18"/>
                <w:lang w:eastAsia="en-GB"/>
              </w:rPr>
            </w:pPr>
            <w:r>
              <w:rPr>
                <w:rFonts w:ascii="Calibri" w:eastAsia="Times New Roman" w:hAnsi="Calibri" w:cs="Calibri"/>
                <w:color w:val="000000" w:themeColor="dark1"/>
                <w:kern w:val="24"/>
                <w:sz w:val="18"/>
                <w:szCs w:val="18"/>
                <w:lang w:eastAsia="en-GB"/>
              </w:rPr>
              <w:t xml:space="preserve"> This is relevant to my work as I will</w:t>
            </w:r>
            <w:r w:rsidR="00381493">
              <w:rPr>
                <w:rFonts w:ascii="Calibri" w:eastAsia="Times New Roman" w:hAnsi="Calibri" w:cs="Calibri"/>
                <w:color w:val="000000" w:themeColor="dark1"/>
                <w:kern w:val="24"/>
                <w:sz w:val="18"/>
                <w:szCs w:val="18"/>
                <w:lang w:eastAsia="en-GB"/>
              </w:rPr>
              <w:t xml:space="preserve"> be debugging every game I make all until it is playable.</w:t>
            </w:r>
          </w:p>
        </w:tc>
        <w:tc>
          <w:tcPr>
            <w:tcW w:w="48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15" w:type="dxa"/>
              <w:left w:w="107" w:type="dxa"/>
              <w:bottom w:w="0" w:type="dxa"/>
              <w:right w:w="107" w:type="dxa"/>
            </w:tcMar>
            <w:hideMark/>
          </w:tcPr>
          <w:p w14:paraId="41F2C559" w14:textId="4F5FF2B0" w:rsidR="00055746" w:rsidRDefault="00055746" w:rsidP="1ED86657">
            <w:pPr>
              <w:spacing w:after="0" w:line="240" w:lineRule="auto"/>
              <w:rPr>
                <w:noProof/>
                <w:lang w:eastAsia="en-GB"/>
              </w:rPr>
            </w:pPr>
            <w:r w:rsidRPr="0051294C">
              <w:rPr>
                <w:rFonts w:ascii="Calibri" w:eastAsia="Times New Roman" w:hAnsi="Calibri" w:cs="Calibri"/>
                <w:color w:val="000000" w:themeColor="dark1"/>
                <w:kern w:val="24"/>
                <w:sz w:val="18"/>
                <w:szCs w:val="18"/>
                <w:lang w:eastAsia="en-GB"/>
              </w:rPr>
              <w:t> </w:t>
            </w:r>
            <w:r>
              <w:rPr>
                <w:noProof/>
                <w:lang w:eastAsia="en-GB"/>
              </w:rPr>
              <w:t xml:space="preserve"> </w:t>
            </w:r>
            <w:r>
              <w:rPr>
                <w:noProof/>
                <w:lang w:eastAsia="en-GB"/>
              </w:rPr>
              <w:drawing>
                <wp:inline distT="0" distB="0" distL="0" distR="0" wp14:anchorId="54962C8A" wp14:editId="2FE16864">
                  <wp:extent cx="2590800" cy="1457514"/>
                  <wp:effectExtent l="0" t="0" r="0" b="9525"/>
                  <wp:docPr id="6" name="Picture 6">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08549" cy="1467499"/>
                          </a:xfrm>
                          <a:prstGeom prst="rect">
                            <a:avLst/>
                          </a:prstGeom>
                        </pic:spPr>
                      </pic:pic>
                    </a:graphicData>
                  </a:graphic>
                </wp:inline>
              </w:drawing>
            </w:r>
          </w:p>
          <w:p w14:paraId="67F3127B" w14:textId="77777777" w:rsidR="00055746" w:rsidRDefault="00055746" w:rsidP="1ED86657">
            <w:pPr>
              <w:spacing w:after="0" w:line="240" w:lineRule="auto"/>
              <w:rPr>
                <w:rFonts w:ascii="Calibri" w:eastAsia="Times New Roman" w:hAnsi="Calibri" w:cs="Calibri"/>
                <w:color w:val="000000" w:themeColor="text1"/>
                <w:sz w:val="18"/>
                <w:szCs w:val="18"/>
                <w:lang w:eastAsia="en-GB"/>
              </w:rPr>
            </w:pPr>
            <w:r>
              <w:rPr>
                <w:rFonts w:ascii="Calibri" w:eastAsia="Times New Roman" w:hAnsi="Calibri" w:cs="Calibri"/>
                <w:color w:val="000000" w:themeColor="dark1"/>
                <w:kern w:val="24"/>
                <w:sz w:val="18"/>
                <w:szCs w:val="18"/>
                <w:lang w:eastAsia="en-GB"/>
              </w:rPr>
              <w:t>The video is hyperlinked onto the picture.</w:t>
            </w:r>
          </w:p>
          <w:p w14:paraId="061F2249" w14:textId="33B098DA" w:rsidR="00055746" w:rsidRPr="0051294C" w:rsidRDefault="00055746" w:rsidP="1ED86657">
            <w:pPr>
              <w:spacing w:after="0" w:line="240" w:lineRule="auto"/>
              <w:rPr>
                <w:rFonts w:ascii="Arial" w:eastAsia="Times New Roman" w:hAnsi="Arial" w:cs="Arial"/>
                <w:sz w:val="36"/>
                <w:szCs w:val="36"/>
                <w:lang w:eastAsia="en-GB"/>
              </w:rPr>
            </w:pPr>
            <w:r>
              <w:rPr>
                <w:rFonts w:ascii="Calibri" w:eastAsia="Times New Roman" w:hAnsi="Calibri" w:cs="Calibri"/>
                <w:color w:val="000000" w:themeColor="dark1"/>
                <w:kern w:val="24"/>
                <w:sz w:val="18"/>
                <w:szCs w:val="18"/>
                <w:lang w:eastAsia="en-GB"/>
              </w:rPr>
              <w:t>In this picture and video it shows that a debug mode was released for the game so if a glitch/bug causes you to get stuck in the game you can switch into debug mode and move the character around until you get to a safe area where you can continue to play the game.</w:t>
            </w:r>
          </w:p>
        </w:tc>
      </w:tr>
      <w:tr w:rsidR="00BE4880" w:rsidRPr="0051294C" w14:paraId="51573BA3" w14:textId="77777777" w:rsidTr="1ED86657">
        <w:trPr>
          <w:trHeight w:val="32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FB77818" w14:textId="77777777" w:rsidR="00055746" w:rsidRPr="0051294C" w:rsidRDefault="00055746" w:rsidP="00055746">
            <w:pPr>
              <w:spacing w:after="0" w:line="240" w:lineRule="auto"/>
              <w:rPr>
                <w:rFonts w:ascii="Arial" w:eastAsia="Times New Roman" w:hAnsi="Arial" w:cs="Arial"/>
                <w:sz w:val="36"/>
                <w:szCs w:val="36"/>
                <w:lang w:eastAsia="en-GB"/>
              </w:rPr>
            </w:pPr>
          </w:p>
        </w:tc>
        <w:tc>
          <w:tcPr>
            <w:tcW w:w="83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5C86E5D7" w14:textId="77777777" w:rsidR="00055746" w:rsidRPr="0051294C" w:rsidRDefault="00055746" w:rsidP="1ED86657">
            <w:pPr>
              <w:spacing w:after="0" w:line="240" w:lineRule="auto"/>
              <w:rPr>
                <w:rFonts w:ascii="Arial" w:eastAsia="Times New Roman" w:hAnsi="Arial" w:cs="Arial"/>
                <w:sz w:val="36"/>
                <w:szCs w:val="36"/>
                <w:lang w:eastAsia="en-GB"/>
              </w:rPr>
            </w:pPr>
            <w:r w:rsidRPr="0051294C">
              <w:rPr>
                <w:rFonts w:ascii="Calibri" w:eastAsia="Times New Roman" w:hAnsi="Calibri" w:cs="Calibri"/>
                <w:color w:val="000000" w:themeColor="dark1"/>
                <w:kern w:val="24"/>
                <w:sz w:val="18"/>
                <w:szCs w:val="18"/>
                <w:lang w:eastAsia="en-GB"/>
              </w:rPr>
              <w:t>Bug</w:t>
            </w:r>
          </w:p>
        </w:tc>
        <w:tc>
          <w:tcPr>
            <w:tcW w:w="250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2641B41A" w14:textId="5521BC1C" w:rsidR="00055746" w:rsidRDefault="00055746" w:rsidP="1ED86657">
            <w:pPr>
              <w:spacing w:after="0" w:line="240" w:lineRule="auto"/>
              <w:rPr>
                <w:rFonts w:ascii="Calibri" w:eastAsia="Times New Roman" w:hAnsi="Calibri" w:cs="Calibri"/>
                <w:color w:val="000000" w:themeColor="text1"/>
                <w:sz w:val="18"/>
                <w:szCs w:val="18"/>
                <w:lang w:eastAsia="en-GB"/>
              </w:rPr>
            </w:pPr>
            <w:r>
              <w:rPr>
                <w:rFonts w:ascii="Calibri" w:eastAsia="Times New Roman" w:hAnsi="Calibri" w:cs="Calibri"/>
                <w:color w:val="000000" w:themeColor="dark1"/>
                <w:kern w:val="24"/>
                <w:sz w:val="18"/>
                <w:szCs w:val="18"/>
                <w:lang w:eastAsia="en-GB"/>
              </w:rPr>
              <w:t>My Definition: A bug in the video game industry means a glitch/ problem in a game which will cause annoyance for a player in their play through of a game. Some bugs can even make the game unplayable as it will stop a player from continuing on in the story.</w:t>
            </w:r>
          </w:p>
          <w:p w14:paraId="0A3A577D" w14:textId="77777777" w:rsidR="00055746" w:rsidRPr="00746422" w:rsidRDefault="00055746" w:rsidP="00055746">
            <w:pPr>
              <w:spacing w:after="0" w:line="240" w:lineRule="auto"/>
              <w:rPr>
                <w:rFonts w:eastAsia="Times New Roman" w:cstheme="minorHAnsi"/>
                <w:kern w:val="24"/>
                <w:sz w:val="18"/>
                <w:szCs w:val="18"/>
                <w:lang w:eastAsia="en-GB"/>
              </w:rPr>
            </w:pPr>
          </w:p>
          <w:p w14:paraId="3E2C60FE" w14:textId="5E454392" w:rsidR="00055746" w:rsidRPr="0051294C" w:rsidRDefault="00055746" w:rsidP="00055746">
            <w:pPr>
              <w:spacing w:after="0" w:line="240" w:lineRule="auto"/>
              <w:rPr>
                <w:rFonts w:ascii="Arial" w:eastAsia="Times New Roman" w:hAnsi="Arial" w:cs="Arial"/>
                <w:sz w:val="36"/>
                <w:szCs w:val="36"/>
                <w:lang w:eastAsia="en-GB"/>
              </w:rPr>
            </w:pPr>
          </w:p>
        </w:tc>
        <w:tc>
          <w:tcPr>
            <w:tcW w:w="401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1961FA76" w14:textId="1730FAFC" w:rsidR="00055746" w:rsidRDefault="00055746" w:rsidP="1ED86657">
            <w:pPr>
              <w:spacing w:after="0" w:line="240" w:lineRule="auto"/>
              <w:rPr>
                <w:sz w:val="18"/>
                <w:szCs w:val="18"/>
              </w:rPr>
            </w:pPr>
            <w:r w:rsidRPr="1ED86657">
              <w:rPr>
                <w:rFonts w:eastAsiaTheme="minorEastAsia"/>
                <w:kern w:val="24"/>
                <w:sz w:val="18"/>
                <w:szCs w:val="18"/>
                <w:lang w:eastAsia="en-GB"/>
              </w:rPr>
              <w:t xml:space="preserve">Internets Definition: </w:t>
            </w:r>
            <w:r w:rsidRPr="1ED86657">
              <w:rPr>
                <w:rFonts w:eastAsiaTheme="minorEastAsia"/>
                <w:sz w:val="18"/>
                <w:szCs w:val="18"/>
              </w:rPr>
              <w:t xml:space="preserve">In IT, a bug refers to an error, fault or flaw in any computer </w:t>
            </w:r>
            <w:r w:rsidRPr="446F7728">
              <w:rPr>
                <w:sz w:val="18"/>
                <w:szCs w:val="18"/>
              </w:rPr>
              <w:t>program or a hardware system. A bug produces unexpected results or causes a system to behave unexpectedly. In short it is any behaviour or result that a program or system gets but it was not designed to do.</w:t>
            </w:r>
          </w:p>
          <w:p w14:paraId="5ED24C52" w14:textId="77777777" w:rsidR="00055746" w:rsidRDefault="00055746" w:rsidP="00055746">
            <w:pPr>
              <w:spacing w:after="0" w:line="240" w:lineRule="auto"/>
              <w:rPr>
                <w:rFonts w:cstheme="minorHAnsi"/>
                <w:sz w:val="18"/>
                <w:szCs w:val="18"/>
              </w:rPr>
            </w:pPr>
          </w:p>
          <w:p w14:paraId="44C6BC42" w14:textId="77777777" w:rsidR="00055746" w:rsidRPr="00B242F0" w:rsidRDefault="00F9577D" w:rsidP="00055746">
            <w:pPr>
              <w:spacing w:after="0" w:line="240" w:lineRule="auto"/>
              <w:rPr>
                <w:rFonts w:ascii="Arial" w:eastAsia="Times New Roman" w:hAnsi="Arial" w:cs="Arial"/>
                <w:sz w:val="20"/>
                <w:szCs w:val="36"/>
                <w:lang w:eastAsia="en-GB"/>
              </w:rPr>
            </w:pPr>
            <w:hyperlink r:id="rId25" w:history="1">
              <w:r w:rsidR="00055746" w:rsidRPr="00B242F0">
                <w:rPr>
                  <w:rStyle w:val="Hyperlink"/>
                  <w:rFonts w:ascii="Arial" w:eastAsia="Times New Roman" w:hAnsi="Arial" w:cs="Arial"/>
                  <w:sz w:val="20"/>
                  <w:szCs w:val="36"/>
                  <w:lang w:eastAsia="en-GB"/>
                </w:rPr>
                <w:t>https://www.techopedia.com/definition/3758/bug</w:t>
              </w:r>
            </w:hyperlink>
          </w:p>
          <w:p w14:paraId="4791BBBA" w14:textId="77777777" w:rsidR="00055746" w:rsidRPr="0051294C" w:rsidRDefault="00055746" w:rsidP="00055746">
            <w:pPr>
              <w:spacing w:after="0" w:line="240" w:lineRule="auto"/>
              <w:rPr>
                <w:rFonts w:ascii="Arial" w:eastAsia="Times New Roman" w:hAnsi="Arial" w:cs="Arial"/>
                <w:sz w:val="36"/>
                <w:szCs w:val="36"/>
                <w:lang w:eastAsia="en-GB"/>
              </w:rPr>
            </w:pPr>
          </w:p>
        </w:tc>
        <w:tc>
          <w:tcPr>
            <w:tcW w:w="365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Pr>
          <w:p w14:paraId="66A8D578" w14:textId="058B70C5" w:rsidR="00055746" w:rsidRPr="0051294C" w:rsidRDefault="00C82764" w:rsidP="1ED86657">
            <w:pPr>
              <w:spacing w:after="0" w:line="240" w:lineRule="auto"/>
              <w:rPr>
                <w:rFonts w:ascii="Calibri" w:eastAsia="Times New Roman" w:hAnsi="Calibri" w:cs="Calibri"/>
                <w:color w:val="000000" w:themeColor="text1"/>
                <w:sz w:val="18"/>
                <w:szCs w:val="18"/>
                <w:lang w:eastAsia="en-GB"/>
              </w:rPr>
            </w:pPr>
            <w:r>
              <w:rPr>
                <w:rFonts w:ascii="Calibri" w:eastAsia="Times New Roman" w:hAnsi="Calibri" w:cs="Calibri"/>
                <w:color w:val="000000" w:themeColor="dark1"/>
                <w:kern w:val="24"/>
                <w:sz w:val="18"/>
                <w:szCs w:val="18"/>
                <w:lang w:eastAsia="en-GB"/>
              </w:rPr>
              <w:t xml:space="preserve"> This </w:t>
            </w:r>
            <w:r w:rsidR="00B01DFA">
              <w:rPr>
                <w:rFonts w:ascii="Calibri" w:eastAsia="Times New Roman" w:hAnsi="Calibri" w:cs="Calibri"/>
                <w:color w:val="000000" w:themeColor="dark1"/>
                <w:kern w:val="24"/>
                <w:sz w:val="18"/>
                <w:szCs w:val="18"/>
                <w:lang w:eastAsia="en-GB"/>
              </w:rPr>
              <w:t xml:space="preserve">is relevant to my work as in games I make there will most likely be a lot of bugs </w:t>
            </w:r>
            <w:r w:rsidR="00F77079">
              <w:rPr>
                <w:rFonts w:ascii="Calibri" w:eastAsia="Times New Roman" w:hAnsi="Calibri" w:cs="Calibri"/>
                <w:color w:val="000000" w:themeColor="dark1"/>
                <w:kern w:val="24"/>
                <w:sz w:val="18"/>
                <w:szCs w:val="18"/>
                <w:lang w:eastAsia="en-GB"/>
              </w:rPr>
              <w:t>which I will have to fix.</w:t>
            </w:r>
          </w:p>
        </w:tc>
        <w:tc>
          <w:tcPr>
            <w:tcW w:w="48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0A1D7924" w14:textId="2E49F781" w:rsidR="00055746" w:rsidRDefault="00055746" w:rsidP="1ED86657">
            <w:pPr>
              <w:spacing w:after="0" w:line="240" w:lineRule="auto"/>
              <w:rPr>
                <w:noProof/>
                <w:lang w:eastAsia="en-GB"/>
              </w:rPr>
            </w:pPr>
            <w:r w:rsidRPr="0051294C">
              <w:rPr>
                <w:rFonts w:ascii="Calibri" w:eastAsia="Times New Roman" w:hAnsi="Calibri" w:cs="Calibri"/>
                <w:color w:val="000000" w:themeColor="dark1"/>
                <w:kern w:val="24"/>
                <w:sz w:val="18"/>
                <w:szCs w:val="18"/>
                <w:lang w:eastAsia="en-GB"/>
              </w:rPr>
              <w:t> </w:t>
            </w:r>
            <w:r>
              <w:rPr>
                <w:noProof/>
                <w:lang w:eastAsia="en-GB"/>
              </w:rPr>
              <w:t xml:space="preserve"> </w:t>
            </w:r>
            <w:r>
              <w:rPr>
                <w:noProof/>
                <w:lang w:eastAsia="en-GB"/>
              </w:rPr>
              <w:drawing>
                <wp:inline distT="0" distB="0" distL="0" distR="0" wp14:anchorId="19716B3D" wp14:editId="012556AF">
                  <wp:extent cx="2619375" cy="1484108"/>
                  <wp:effectExtent l="0" t="0" r="0" b="1905"/>
                  <wp:docPr id="5" name="Picture 5">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7647" cy="1494461"/>
                          </a:xfrm>
                          <a:prstGeom prst="rect">
                            <a:avLst/>
                          </a:prstGeom>
                        </pic:spPr>
                      </pic:pic>
                    </a:graphicData>
                  </a:graphic>
                </wp:inline>
              </w:drawing>
            </w:r>
          </w:p>
          <w:p w14:paraId="3CDBA50A" w14:textId="2E0B8A36" w:rsidR="00055746" w:rsidRPr="0051294C" w:rsidRDefault="00055746" w:rsidP="1ED86657">
            <w:pPr>
              <w:spacing w:after="0" w:line="240" w:lineRule="auto"/>
              <w:rPr>
                <w:rFonts w:ascii="Arial" w:eastAsia="Times New Roman" w:hAnsi="Arial" w:cs="Arial"/>
                <w:sz w:val="36"/>
                <w:szCs w:val="36"/>
                <w:lang w:eastAsia="en-GB"/>
              </w:rPr>
            </w:pPr>
            <w:r>
              <w:rPr>
                <w:rFonts w:ascii="Calibri" w:eastAsia="Times New Roman" w:hAnsi="Calibri" w:cs="Calibri"/>
                <w:color w:val="000000" w:themeColor="dark1"/>
                <w:kern w:val="24"/>
                <w:sz w:val="18"/>
                <w:szCs w:val="18"/>
                <w:lang w:eastAsia="en-GB"/>
              </w:rPr>
              <w:t>The video is hyperlinked onto the picture.</w:t>
            </w:r>
          </w:p>
        </w:tc>
      </w:tr>
      <w:tr w:rsidR="00BE4880" w:rsidRPr="0051294C" w14:paraId="74ABFF7A" w14:textId="77777777" w:rsidTr="1ED86657">
        <w:trPr>
          <w:trHeight w:val="32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A97AF3D" w14:textId="77777777" w:rsidR="00055746" w:rsidRPr="0051294C" w:rsidRDefault="00055746" w:rsidP="00055746">
            <w:pPr>
              <w:spacing w:after="0" w:line="240" w:lineRule="auto"/>
              <w:rPr>
                <w:rFonts w:ascii="Arial" w:eastAsia="Times New Roman" w:hAnsi="Arial" w:cs="Arial"/>
                <w:sz w:val="36"/>
                <w:szCs w:val="36"/>
                <w:lang w:eastAsia="en-GB"/>
              </w:rPr>
            </w:pPr>
          </w:p>
        </w:tc>
        <w:tc>
          <w:tcPr>
            <w:tcW w:w="83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15" w:type="dxa"/>
              <w:left w:w="107" w:type="dxa"/>
              <w:bottom w:w="0" w:type="dxa"/>
              <w:right w:w="107" w:type="dxa"/>
            </w:tcMar>
            <w:hideMark/>
          </w:tcPr>
          <w:p w14:paraId="482A7487" w14:textId="77777777" w:rsidR="00055746" w:rsidRPr="0051294C" w:rsidRDefault="00055746" w:rsidP="1ED86657">
            <w:pPr>
              <w:spacing w:after="0" w:line="240" w:lineRule="auto"/>
              <w:rPr>
                <w:rFonts w:ascii="Arial" w:eastAsia="Times New Roman" w:hAnsi="Arial" w:cs="Arial"/>
                <w:sz w:val="36"/>
                <w:szCs w:val="36"/>
                <w:lang w:eastAsia="en-GB"/>
              </w:rPr>
            </w:pPr>
            <w:r w:rsidRPr="0051294C">
              <w:rPr>
                <w:rFonts w:ascii="Calibri" w:eastAsia="Times New Roman" w:hAnsi="Calibri" w:cs="Calibri"/>
                <w:color w:val="000000" w:themeColor="dark1"/>
                <w:kern w:val="24"/>
                <w:sz w:val="18"/>
                <w:szCs w:val="18"/>
                <w:lang w:eastAsia="en-GB"/>
              </w:rPr>
              <w:t>Collision</w:t>
            </w:r>
          </w:p>
        </w:tc>
        <w:tc>
          <w:tcPr>
            <w:tcW w:w="250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15" w:type="dxa"/>
              <w:left w:w="107" w:type="dxa"/>
              <w:bottom w:w="0" w:type="dxa"/>
              <w:right w:w="107" w:type="dxa"/>
            </w:tcMar>
            <w:hideMark/>
          </w:tcPr>
          <w:p w14:paraId="28631987" w14:textId="6D886DD0" w:rsidR="00055746" w:rsidRDefault="00055746" w:rsidP="1ED86657">
            <w:pPr>
              <w:spacing w:after="0" w:line="240" w:lineRule="auto"/>
              <w:rPr>
                <w:rFonts w:ascii="Calibri" w:eastAsia="Times New Roman" w:hAnsi="Calibri" w:cs="Calibri"/>
                <w:color w:val="000000" w:themeColor="text1"/>
                <w:sz w:val="18"/>
                <w:szCs w:val="18"/>
                <w:lang w:eastAsia="en-GB"/>
              </w:rPr>
            </w:pPr>
            <w:r>
              <w:rPr>
                <w:rFonts w:ascii="Calibri" w:eastAsia="Times New Roman" w:hAnsi="Calibri" w:cs="Calibri"/>
                <w:color w:val="000000" w:themeColor="dark1"/>
                <w:kern w:val="24"/>
                <w:sz w:val="18"/>
                <w:szCs w:val="18"/>
                <w:lang w:eastAsia="en-GB"/>
              </w:rPr>
              <w:t>My Definition: This is when two objects in a game collide with one another, this is used a lot when developing a game as you can set an event to happen when they touch each other. For example, you can make it so if a sprite (the player) collides with a tiled background/object (Lava) you can restart the layout basically meaning if the player touches lava the game will restart meaning the player died.</w:t>
            </w:r>
          </w:p>
          <w:p w14:paraId="25E9B136" w14:textId="0D46B2CB" w:rsidR="00055746" w:rsidRDefault="00055746" w:rsidP="00055746">
            <w:pPr>
              <w:spacing w:after="0" w:line="240" w:lineRule="auto"/>
              <w:rPr>
                <w:rFonts w:ascii="Calibri" w:eastAsia="Times New Roman" w:hAnsi="Calibri" w:cs="Calibri"/>
                <w:color w:val="000000" w:themeColor="dark1"/>
                <w:kern w:val="24"/>
                <w:sz w:val="18"/>
                <w:szCs w:val="18"/>
                <w:lang w:eastAsia="en-GB"/>
              </w:rPr>
            </w:pPr>
          </w:p>
          <w:p w14:paraId="1FC52FD1" w14:textId="3E361BE0" w:rsidR="00055746" w:rsidRPr="00B242F0" w:rsidRDefault="00055746" w:rsidP="00055746">
            <w:pPr>
              <w:spacing w:after="0" w:line="240" w:lineRule="auto"/>
              <w:rPr>
                <w:rFonts w:ascii="Arial" w:eastAsia="Times New Roman" w:hAnsi="Arial" w:cs="Arial"/>
                <w:sz w:val="20"/>
                <w:szCs w:val="36"/>
                <w:lang w:eastAsia="en-GB"/>
              </w:rPr>
            </w:pPr>
          </w:p>
        </w:tc>
        <w:tc>
          <w:tcPr>
            <w:tcW w:w="401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15" w:type="dxa"/>
              <w:left w:w="107" w:type="dxa"/>
              <w:bottom w:w="0" w:type="dxa"/>
              <w:right w:w="107" w:type="dxa"/>
            </w:tcMar>
            <w:hideMark/>
          </w:tcPr>
          <w:p w14:paraId="689AC11A" w14:textId="45620563" w:rsidR="00055746" w:rsidRPr="00B242F0" w:rsidRDefault="00055746" w:rsidP="1ED86657">
            <w:pPr>
              <w:spacing w:after="0" w:line="240" w:lineRule="auto"/>
              <w:rPr>
                <w:rFonts w:eastAsia="Times New Roman"/>
                <w:sz w:val="18"/>
                <w:szCs w:val="18"/>
                <w:lang w:eastAsia="en-GB"/>
              </w:rPr>
            </w:pPr>
            <w:r w:rsidRPr="446F7728">
              <w:rPr>
                <w:rFonts w:eastAsia="Times New Roman"/>
                <w:kern w:val="24"/>
                <w:sz w:val="18"/>
                <w:szCs w:val="18"/>
                <w:lang w:eastAsia="en-GB"/>
              </w:rPr>
              <w:t xml:space="preserve">Internets Definition: </w:t>
            </w:r>
            <w:r w:rsidRPr="446F7728">
              <w:rPr>
                <w:sz w:val="18"/>
                <w:szCs w:val="18"/>
              </w:rPr>
              <w:t>Collision detection is the computational problem of detecting the intersection of two or more objects. While collision detection is most often associated with its use in </w:t>
            </w:r>
            <w:hyperlink r:id="rId28" w:tooltip="Video game" w:history="1">
              <w:r w:rsidRPr="446F7728">
                <w:rPr>
                  <w:rStyle w:val="Hyperlink"/>
                  <w:color w:val="auto"/>
                  <w:sz w:val="18"/>
                  <w:szCs w:val="18"/>
                  <w:u w:val="none"/>
                </w:rPr>
                <w:t>video games</w:t>
              </w:r>
            </w:hyperlink>
            <w:r w:rsidRPr="446F7728">
              <w:rPr>
                <w:sz w:val="18"/>
                <w:szCs w:val="18"/>
              </w:rPr>
              <w:t> and other </w:t>
            </w:r>
            <w:hyperlink r:id="rId29" w:tooltip="Computer simulations" w:history="1">
              <w:r w:rsidRPr="446F7728">
                <w:rPr>
                  <w:rStyle w:val="Hyperlink"/>
                  <w:color w:val="auto"/>
                  <w:sz w:val="18"/>
                  <w:szCs w:val="18"/>
                  <w:u w:val="none"/>
                </w:rPr>
                <w:t>physical simulations</w:t>
              </w:r>
            </w:hyperlink>
            <w:r w:rsidRPr="446F7728">
              <w:rPr>
                <w:sz w:val="18"/>
                <w:szCs w:val="18"/>
              </w:rPr>
              <w:t>, it also has applications in </w:t>
            </w:r>
            <w:hyperlink r:id="rId30" w:tooltip="Robotics" w:history="1">
              <w:r w:rsidRPr="446F7728">
                <w:rPr>
                  <w:rStyle w:val="Hyperlink"/>
                  <w:color w:val="auto"/>
                  <w:sz w:val="18"/>
                  <w:szCs w:val="18"/>
                  <w:u w:val="none"/>
                </w:rPr>
                <w:t>robotics</w:t>
              </w:r>
            </w:hyperlink>
            <w:r w:rsidRPr="446F7728">
              <w:rPr>
                <w:sz w:val="18"/>
                <w:szCs w:val="18"/>
              </w:rPr>
              <w:t>. In addition to determining whether two objects have collided, collision detection systems may also calculate </w:t>
            </w:r>
            <w:r w:rsidRPr="1ED86657">
              <w:rPr>
                <w:i/>
                <w:iCs/>
                <w:sz w:val="18"/>
                <w:szCs w:val="18"/>
              </w:rPr>
              <w:t>time of impact</w:t>
            </w:r>
            <w:r w:rsidRPr="446F7728">
              <w:rPr>
                <w:sz w:val="18"/>
                <w:szCs w:val="18"/>
              </w:rPr>
              <w:t> (TOI), and report a </w:t>
            </w:r>
            <w:r w:rsidRPr="1ED86657">
              <w:rPr>
                <w:i/>
                <w:iCs/>
                <w:sz w:val="18"/>
                <w:szCs w:val="18"/>
              </w:rPr>
              <w:t>contact manifold</w:t>
            </w:r>
            <w:r w:rsidRPr="446F7728">
              <w:rPr>
                <w:sz w:val="18"/>
                <w:szCs w:val="18"/>
              </w:rPr>
              <w:t> (the set of intersecting points).</w:t>
            </w:r>
            <w:hyperlink r:id="rId31" w:anchor="cite_note-1" w:history="1">
              <w:r w:rsidRPr="446F7728">
                <w:rPr>
                  <w:rStyle w:val="Hyperlink"/>
                  <w:color w:val="auto"/>
                  <w:sz w:val="18"/>
                  <w:szCs w:val="18"/>
                  <w:u w:val="none"/>
                  <w:vertAlign w:val="superscript"/>
                </w:rPr>
                <w:t>[1]</w:t>
              </w:r>
            </w:hyperlink>
            <w:r w:rsidRPr="446F7728">
              <w:rPr>
                <w:sz w:val="18"/>
                <w:szCs w:val="18"/>
              </w:rPr>
              <w:t> </w:t>
            </w:r>
            <w:hyperlink r:id="rId32" w:tooltip="Collision response" w:history="1">
              <w:r w:rsidRPr="446F7728">
                <w:rPr>
                  <w:rStyle w:val="Hyperlink"/>
                  <w:color w:val="auto"/>
                  <w:sz w:val="18"/>
                  <w:szCs w:val="18"/>
                  <w:u w:val="none"/>
                </w:rPr>
                <w:t>Collision response</w:t>
              </w:r>
            </w:hyperlink>
            <w:r w:rsidRPr="446F7728">
              <w:rPr>
                <w:sz w:val="18"/>
                <w:szCs w:val="18"/>
              </w:rPr>
              <w:t> deals with simulating what happens when a collision is detected (see </w:t>
            </w:r>
            <w:hyperlink r:id="rId33" w:tooltip="Physics engine" w:history="1">
              <w:r w:rsidRPr="446F7728">
                <w:rPr>
                  <w:rStyle w:val="Hyperlink"/>
                  <w:color w:val="auto"/>
                  <w:sz w:val="18"/>
                  <w:szCs w:val="18"/>
                  <w:u w:val="none"/>
                </w:rPr>
                <w:t>physics engine</w:t>
              </w:r>
            </w:hyperlink>
            <w:r w:rsidRPr="446F7728">
              <w:rPr>
                <w:sz w:val="18"/>
                <w:szCs w:val="18"/>
              </w:rPr>
              <w:t>, </w:t>
            </w:r>
            <w:hyperlink r:id="rId34" w:tooltip="Ragdoll physics" w:history="1">
              <w:r w:rsidRPr="446F7728">
                <w:rPr>
                  <w:rStyle w:val="Hyperlink"/>
                  <w:color w:val="auto"/>
                  <w:sz w:val="18"/>
                  <w:szCs w:val="18"/>
                  <w:u w:val="none"/>
                </w:rPr>
                <w:t>ragdoll physics</w:t>
              </w:r>
            </w:hyperlink>
            <w:r w:rsidRPr="446F7728">
              <w:rPr>
                <w:sz w:val="18"/>
                <w:szCs w:val="18"/>
              </w:rPr>
              <w:t>). Solving collision detection problems requires extensive use of concepts from </w:t>
            </w:r>
            <w:hyperlink r:id="rId35" w:tooltip="Linear algebra" w:history="1">
              <w:r w:rsidRPr="446F7728">
                <w:rPr>
                  <w:rStyle w:val="Hyperlink"/>
                  <w:color w:val="auto"/>
                  <w:sz w:val="18"/>
                  <w:szCs w:val="18"/>
                  <w:u w:val="none"/>
                </w:rPr>
                <w:t>linear algebra</w:t>
              </w:r>
            </w:hyperlink>
            <w:r w:rsidRPr="446F7728">
              <w:rPr>
                <w:sz w:val="18"/>
                <w:szCs w:val="18"/>
              </w:rPr>
              <w:t> and </w:t>
            </w:r>
            <w:hyperlink r:id="rId36" w:tooltip="Computational geometry" w:history="1">
              <w:r w:rsidRPr="446F7728">
                <w:rPr>
                  <w:rStyle w:val="Hyperlink"/>
                  <w:color w:val="auto"/>
                  <w:sz w:val="18"/>
                  <w:szCs w:val="18"/>
                  <w:u w:val="none"/>
                </w:rPr>
                <w:t>computational geometry</w:t>
              </w:r>
            </w:hyperlink>
            <w:r w:rsidRPr="446F7728">
              <w:rPr>
                <w:sz w:val="18"/>
                <w:szCs w:val="18"/>
              </w:rPr>
              <w:t>.</w:t>
            </w:r>
          </w:p>
          <w:p w14:paraId="13EEEDF8" w14:textId="77777777" w:rsidR="00055746" w:rsidRDefault="00055746" w:rsidP="00055746">
            <w:pPr>
              <w:spacing w:after="0" w:line="240" w:lineRule="auto"/>
              <w:rPr>
                <w:rFonts w:ascii="Arial" w:eastAsia="Times New Roman" w:hAnsi="Arial" w:cs="Arial"/>
                <w:sz w:val="36"/>
                <w:szCs w:val="36"/>
                <w:lang w:eastAsia="en-GB"/>
              </w:rPr>
            </w:pPr>
          </w:p>
          <w:p w14:paraId="6AC8376B" w14:textId="502C0FAB" w:rsidR="00055746" w:rsidRPr="0051294C" w:rsidRDefault="00F9577D" w:rsidP="00055746">
            <w:pPr>
              <w:spacing w:after="0" w:line="240" w:lineRule="auto"/>
              <w:rPr>
                <w:rFonts w:ascii="Arial" w:eastAsia="Times New Roman" w:hAnsi="Arial" w:cs="Arial"/>
                <w:sz w:val="36"/>
                <w:szCs w:val="36"/>
                <w:lang w:eastAsia="en-GB"/>
              </w:rPr>
            </w:pPr>
            <w:hyperlink r:id="rId37" w:history="1">
              <w:r w:rsidR="00055746" w:rsidRPr="00B242F0">
                <w:rPr>
                  <w:rStyle w:val="Hyperlink"/>
                  <w:rFonts w:ascii="Arial" w:eastAsia="Times New Roman" w:hAnsi="Arial" w:cs="Arial"/>
                  <w:sz w:val="20"/>
                  <w:szCs w:val="36"/>
                  <w:lang w:eastAsia="en-GB"/>
                </w:rPr>
                <w:t>https://en.wikipedia.org/wiki/Collision_detection</w:t>
              </w:r>
            </w:hyperlink>
          </w:p>
        </w:tc>
        <w:tc>
          <w:tcPr>
            <w:tcW w:w="365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Pr>
          <w:p w14:paraId="592240E4" w14:textId="059EB271" w:rsidR="00055746" w:rsidRPr="0051294C" w:rsidRDefault="00C82764" w:rsidP="1ED86657">
            <w:pPr>
              <w:spacing w:after="0" w:line="240" w:lineRule="auto"/>
              <w:rPr>
                <w:rFonts w:ascii="Calibri" w:eastAsia="Times New Roman" w:hAnsi="Calibri" w:cs="Calibri"/>
                <w:color w:val="000000" w:themeColor="text1"/>
                <w:sz w:val="18"/>
                <w:szCs w:val="18"/>
                <w:lang w:eastAsia="en-GB"/>
              </w:rPr>
            </w:pPr>
            <w:r>
              <w:rPr>
                <w:rFonts w:ascii="Calibri" w:eastAsia="Times New Roman" w:hAnsi="Calibri" w:cs="Calibri"/>
                <w:color w:val="000000" w:themeColor="dark1"/>
                <w:kern w:val="24"/>
                <w:sz w:val="18"/>
                <w:szCs w:val="18"/>
                <w:lang w:eastAsia="en-GB"/>
              </w:rPr>
              <w:t xml:space="preserve"> This is relevant to my work as I will</w:t>
            </w:r>
            <w:r w:rsidR="00532D0A">
              <w:rPr>
                <w:rFonts w:ascii="Calibri" w:eastAsia="Times New Roman" w:hAnsi="Calibri" w:cs="Calibri"/>
                <w:color w:val="000000" w:themeColor="dark1"/>
                <w:kern w:val="24"/>
                <w:sz w:val="18"/>
                <w:szCs w:val="18"/>
                <w:lang w:eastAsia="en-GB"/>
              </w:rPr>
              <w:t xml:space="preserve"> need to use this in virtually every game I make as collision detection is used when</w:t>
            </w:r>
            <w:r w:rsidR="00A26122">
              <w:rPr>
                <w:rFonts w:ascii="Calibri" w:eastAsia="Times New Roman" w:hAnsi="Calibri" w:cs="Calibri"/>
                <w:color w:val="000000" w:themeColor="dark1"/>
                <w:kern w:val="24"/>
                <w:sz w:val="18"/>
                <w:szCs w:val="18"/>
                <w:lang w:eastAsia="en-GB"/>
              </w:rPr>
              <w:t xml:space="preserve"> a player is hit in a game.</w:t>
            </w:r>
          </w:p>
        </w:tc>
        <w:tc>
          <w:tcPr>
            <w:tcW w:w="48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15" w:type="dxa"/>
              <w:left w:w="107" w:type="dxa"/>
              <w:bottom w:w="0" w:type="dxa"/>
              <w:right w:w="107" w:type="dxa"/>
            </w:tcMar>
            <w:hideMark/>
          </w:tcPr>
          <w:p w14:paraId="5373C374" w14:textId="62EDD571" w:rsidR="00055746" w:rsidRDefault="00055746" w:rsidP="1ED86657">
            <w:pPr>
              <w:spacing w:after="0" w:line="240" w:lineRule="auto"/>
              <w:rPr>
                <w:rFonts w:ascii="Calibri" w:eastAsia="Times New Roman" w:hAnsi="Calibri" w:cs="Calibri"/>
                <w:color w:val="000000" w:themeColor="text1"/>
                <w:sz w:val="18"/>
                <w:szCs w:val="18"/>
                <w:lang w:eastAsia="en-GB"/>
              </w:rPr>
            </w:pPr>
            <w:r w:rsidRPr="0051294C">
              <w:rPr>
                <w:rFonts w:ascii="Calibri" w:eastAsia="Times New Roman" w:hAnsi="Calibri" w:cs="Calibri"/>
                <w:color w:val="000000" w:themeColor="dark1"/>
                <w:kern w:val="24"/>
                <w:sz w:val="18"/>
                <w:szCs w:val="18"/>
                <w:lang w:eastAsia="en-GB"/>
              </w:rPr>
              <w:t> </w:t>
            </w:r>
            <w:r>
              <w:rPr>
                <w:noProof/>
                <w:lang w:eastAsia="en-GB"/>
              </w:rPr>
              <w:drawing>
                <wp:inline distT="0" distB="0" distL="0" distR="0" wp14:anchorId="58B07D33" wp14:editId="3E2931D8">
                  <wp:extent cx="2809875" cy="1599518"/>
                  <wp:effectExtent l="0" t="0" r="0" b="1270"/>
                  <wp:docPr id="7" name="Picture 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9977" cy="1610961"/>
                          </a:xfrm>
                          <a:prstGeom prst="rect">
                            <a:avLst/>
                          </a:prstGeom>
                        </pic:spPr>
                      </pic:pic>
                    </a:graphicData>
                  </a:graphic>
                </wp:inline>
              </w:drawing>
            </w:r>
          </w:p>
          <w:p w14:paraId="4EE20CD8" w14:textId="77777777" w:rsidR="00055746" w:rsidRDefault="00055746" w:rsidP="1ED86657">
            <w:pPr>
              <w:spacing w:after="0" w:line="240" w:lineRule="auto"/>
              <w:rPr>
                <w:rFonts w:ascii="Calibri" w:eastAsia="Times New Roman" w:hAnsi="Calibri" w:cs="Calibri"/>
                <w:color w:val="000000" w:themeColor="text1"/>
                <w:sz w:val="18"/>
                <w:szCs w:val="18"/>
                <w:lang w:eastAsia="en-GB"/>
              </w:rPr>
            </w:pPr>
            <w:r>
              <w:rPr>
                <w:rFonts w:ascii="Calibri" w:eastAsia="Times New Roman" w:hAnsi="Calibri" w:cs="Calibri"/>
                <w:color w:val="000000" w:themeColor="dark1"/>
                <w:kern w:val="24"/>
                <w:sz w:val="18"/>
                <w:szCs w:val="18"/>
                <w:lang w:eastAsia="en-GB"/>
              </w:rPr>
              <w:t>The video is hyperlinked onto the picture.</w:t>
            </w:r>
          </w:p>
          <w:p w14:paraId="1E03038D" w14:textId="7DFCCB7F" w:rsidR="00055746" w:rsidRPr="0051294C" w:rsidRDefault="00055746" w:rsidP="1ED86657">
            <w:pPr>
              <w:spacing w:after="0" w:line="240" w:lineRule="auto"/>
              <w:rPr>
                <w:rFonts w:ascii="Arial" w:eastAsia="Times New Roman" w:hAnsi="Arial" w:cs="Arial"/>
                <w:sz w:val="36"/>
                <w:szCs w:val="36"/>
                <w:lang w:eastAsia="en-GB"/>
              </w:rPr>
            </w:pPr>
            <w:r>
              <w:rPr>
                <w:rFonts w:ascii="Calibri" w:eastAsia="Times New Roman" w:hAnsi="Calibri" w:cs="Calibri"/>
                <w:color w:val="000000" w:themeColor="dark1"/>
                <w:kern w:val="24"/>
                <w:sz w:val="18"/>
                <w:szCs w:val="18"/>
                <w:lang w:eastAsia="en-GB"/>
              </w:rPr>
              <w:t>In this video it shows that when Mario the sprite collides with lava the object he takes damage.</w:t>
            </w:r>
          </w:p>
        </w:tc>
      </w:tr>
      <w:tr w:rsidR="00BE4880" w:rsidRPr="0051294C" w14:paraId="2F5507E5" w14:textId="77777777" w:rsidTr="1ED86657">
        <w:trPr>
          <w:trHeight w:val="32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574E190" w14:textId="77777777" w:rsidR="00055746" w:rsidRPr="0051294C" w:rsidRDefault="00055746" w:rsidP="00055746">
            <w:pPr>
              <w:spacing w:after="0" w:line="240" w:lineRule="auto"/>
              <w:rPr>
                <w:rFonts w:ascii="Arial" w:eastAsia="Times New Roman" w:hAnsi="Arial" w:cs="Arial"/>
                <w:sz w:val="36"/>
                <w:szCs w:val="36"/>
                <w:lang w:eastAsia="en-GB"/>
              </w:rPr>
            </w:pPr>
          </w:p>
        </w:tc>
        <w:tc>
          <w:tcPr>
            <w:tcW w:w="83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6FFDF6B3" w14:textId="77777777" w:rsidR="00055746" w:rsidRPr="0051294C" w:rsidRDefault="00055746" w:rsidP="1ED86657">
            <w:pPr>
              <w:spacing w:after="0" w:line="240" w:lineRule="auto"/>
              <w:rPr>
                <w:rFonts w:ascii="Arial" w:eastAsia="Times New Roman" w:hAnsi="Arial" w:cs="Arial"/>
                <w:sz w:val="36"/>
                <w:szCs w:val="36"/>
                <w:lang w:eastAsia="en-GB"/>
              </w:rPr>
            </w:pPr>
            <w:r w:rsidRPr="0051294C">
              <w:rPr>
                <w:rFonts w:ascii="Calibri" w:eastAsia="Times New Roman" w:hAnsi="Calibri" w:cs="Calibri"/>
                <w:color w:val="000000" w:themeColor="dark1"/>
                <w:kern w:val="24"/>
                <w:sz w:val="18"/>
                <w:szCs w:val="18"/>
                <w:lang w:eastAsia="en-GB"/>
              </w:rPr>
              <w:t>Sprite</w:t>
            </w:r>
          </w:p>
        </w:tc>
        <w:tc>
          <w:tcPr>
            <w:tcW w:w="250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1B63FE8D" w14:textId="6145D675" w:rsidR="00055746" w:rsidRDefault="00055746" w:rsidP="1ED86657">
            <w:pPr>
              <w:spacing w:after="0" w:line="240" w:lineRule="auto"/>
              <w:rPr>
                <w:rStyle w:val="normaltextrun"/>
                <w:rFonts w:ascii="Calibri" w:hAnsi="Calibri" w:cs="Calibri"/>
                <w:color w:val="000000" w:themeColor="text1"/>
                <w:sz w:val="18"/>
                <w:szCs w:val="18"/>
              </w:rPr>
            </w:pPr>
            <w:r>
              <w:rPr>
                <w:rFonts w:ascii="Calibri" w:eastAsia="Times New Roman" w:hAnsi="Calibri" w:cs="Calibri"/>
                <w:color w:val="000000" w:themeColor="dark1"/>
                <w:kern w:val="24"/>
                <w:sz w:val="18"/>
                <w:szCs w:val="18"/>
                <w:lang w:eastAsia="en-GB"/>
              </w:rPr>
              <w:t xml:space="preserve">My </w:t>
            </w:r>
            <w:r w:rsidRPr="00924D43">
              <w:rPr>
                <w:rFonts w:ascii="Calibri" w:eastAsia="Times New Roman" w:hAnsi="Calibri" w:cs="Calibri"/>
                <w:color w:val="000000" w:themeColor="dark1"/>
                <w:kern w:val="24"/>
                <w:sz w:val="18"/>
                <w:szCs w:val="18"/>
                <w:lang w:eastAsia="en-GB"/>
              </w:rPr>
              <w:t>Definition:</w:t>
            </w:r>
            <w:r w:rsidRPr="00924D43">
              <w:rPr>
                <w:rFonts w:ascii="Calibri" w:hAnsi="Calibri" w:cs="Calibri"/>
                <w:color w:val="000000"/>
                <w:sz w:val="18"/>
                <w:szCs w:val="18"/>
              </w:rPr>
              <w:t xml:space="preserve"> </w:t>
            </w:r>
            <w:r w:rsidRPr="00924D43">
              <w:rPr>
                <w:rStyle w:val="normaltextrun"/>
                <w:rFonts w:ascii="Calibri" w:hAnsi="Calibri" w:cs="Calibri"/>
                <w:color w:val="000000"/>
                <w:sz w:val="18"/>
                <w:szCs w:val="18"/>
              </w:rPr>
              <w:t xml:space="preserve">A 2D or 3D character or object integrated in a digital graphic, it is created with bit maps or pixel art and is designed to be a part of a larger scene such as a world in a game. A sprite can be a static image or an animated graphic such as an isometric sprite. In terms of a video game an example of a sprite is any object in a game, it can range from Mario which is a 2D bit map to the flag pole/castle in Mario </w:t>
            </w:r>
            <w:r w:rsidRPr="00924D43">
              <w:rPr>
                <w:rStyle w:val="normaltextrun"/>
                <w:rFonts w:ascii="Calibri" w:hAnsi="Calibri" w:cs="Calibri"/>
                <w:color w:val="000000"/>
                <w:sz w:val="18"/>
                <w:szCs w:val="18"/>
              </w:rPr>
              <w:lastRenderedPageBreak/>
              <w:t>which is still a sprite but it just does something different.</w:t>
            </w:r>
          </w:p>
          <w:p w14:paraId="3479D252" w14:textId="77777777" w:rsidR="00055746" w:rsidRDefault="00055746" w:rsidP="00055746">
            <w:pPr>
              <w:spacing w:after="0" w:line="240" w:lineRule="auto"/>
              <w:rPr>
                <w:rStyle w:val="normaltextrun"/>
                <w:rFonts w:ascii="Calibri" w:hAnsi="Calibri" w:cs="Calibri"/>
                <w:color w:val="000000"/>
                <w:sz w:val="18"/>
                <w:szCs w:val="18"/>
              </w:rPr>
            </w:pPr>
          </w:p>
          <w:p w14:paraId="7CEE235D" w14:textId="1DE3C951" w:rsidR="00055746" w:rsidRPr="0045663D" w:rsidRDefault="00055746" w:rsidP="00055746">
            <w:pPr>
              <w:spacing w:after="0" w:line="240" w:lineRule="auto"/>
              <w:rPr>
                <w:rFonts w:ascii="Arial" w:eastAsia="Times New Roman" w:hAnsi="Arial" w:cs="Arial"/>
                <w:szCs w:val="36"/>
                <w:lang w:eastAsia="en-GB"/>
              </w:rPr>
            </w:pPr>
          </w:p>
        </w:tc>
        <w:tc>
          <w:tcPr>
            <w:tcW w:w="401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41F517A0" w14:textId="545E4103" w:rsidR="00055746" w:rsidRDefault="00055746" w:rsidP="1ED86657">
            <w:pPr>
              <w:spacing w:after="0" w:line="240" w:lineRule="auto"/>
              <w:rPr>
                <w:sz w:val="18"/>
                <w:szCs w:val="18"/>
              </w:rPr>
            </w:pPr>
            <w:r>
              <w:rPr>
                <w:rStyle w:val="normaltextrun"/>
                <w:rFonts w:ascii="Calibri" w:hAnsi="Calibri" w:cs="Calibri"/>
                <w:color w:val="000000"/>
                <w:sz w:val="18"/>
                <w:szCs w:val="18"/>
              </w:rPr>
              <w:lastRenderedPageBreak/>
              <w:t xml:space="preserve">Internets </w:t>
            </w:r>
            <w:r w:rsidRPr="446F7728">
              <w:rPr>
                <w:rStyle w:val="normaltextrun"/>
                <w:sz w:val="18"/>
                <w:szCs w:val="18"/>
              </w:rPr>
              <w:t xml:space="preserve">Definition: </w:t>
            </w:r>
            <w:r w:rsidRPr="446F7728">
              <w:rPr>
                <w:sz w:val="18"/>
                <w:szCs w:val="18"/>
              </w:rPr>
              <w:t>A sprite is a </w:t>
            </w:r>
            <w:hyperlink r:id="rId40" w:history="1">
              <w:r w:rsidRPr="446F7728">
                <w:rPr>
                  <w:rStyle w:val="Hyperlink"/>
                  <w:color w:val="auto"/>
                  <w:sz w:val="18"/>
                  <w:szCs w:val="18"/>
                  <w:u w:val="none"/>
                  <w:bdr w:val="none" w:sz="0" w:space="0" w:color="auto" w:frame="1"/>
                </w:rPr>
                <w:t>bitmap</w:t>
              </w:r>
            </w:hyperlink>
            <w:r w:rsidRPr="446F7728">
              <w:rPr>
                <w:sz w:val="18"/>
                <w:szCs w:val="18"/>
              </w:rPr>
              <w:t> graphic that is designed to be part of a larger scene. It can either be a static image or an animated graphic. Examples of sprites include objects in 2D video games, </w:t>
            </w:r>
            <w:hyperlink r:id="rId41" w:history="1">
              <w:r w:rsidRPr="446F7728">
                <w:rPr>
                  <w:rStyle w:val="Hyperlink"/>
                  <w:color w:val="auto"/>
                  <w:sz w:val="18"/>
                  <w:szCs w:val="18"/>
                  <w:u w:val="none"/>
                  <w:bdr w:val="none" w:sz="0" w:space="0" w:color="auto" w:frame="1"/>
                </w:rPr>
                <w:t>icons</w:t>
              </w:r>
            </w:hyperlink>
            <w:r w:rsidRPr="446F7728">
              <w:rPr>
                <w:sz w:val="18"/>
                <w:szCs w:val="18"/>
              </w:rPr>
              <w:t> that are part of an application </w:t>
            </w:r>
            <w:hyperlink r:id="rId42" w:history="1">
              <w:r w:rsidRPr="446F7728">
                <w:rPr>
                  <w:rStyle w:val="Hyperlink"/>
                  <w:color w:val="auto"/>
                  <w:sz w:val="18"/>
                  <w:szCs w:val="18"/>
                  <w:u w:val="none"/>
                  <w:bdr w:val="none" w:sz="0" w:space="0" w:color="auto" w:frame="1"/>
                </w:rPr>
                <w:t>user interface</w:t>
              </w:r>
            </w:hyperlink>
            <w:r w:rsidRPr="446F7728">
              <w:rPr>
                <w:sz w:val="18"/>
                <w:szCs w:val="18"/>
              </w:rPr>
              <w:t>, and small images published on websites.</w:t>
            </w:r>
          </w:p>
          <w:p w14:paraId="72982346" w14:textId="77777777" w:rsidR="00055746" w:rsidRDefault="00055746" w:rsidP="00055746">
            <w:pPr>
              <w:spacing w:after="0" w:line="240" w:lineRule="auto"/>
              <w:rPr>
                <w:rFonts w:cstheme="minorHAnsi"/>
                <w:sz w:val="18"/>
                <w:szCs w:val="18"/>
              </w:rPr>
            </w:pPr>
          </w:p>
          <w:p w14:paraId="56CFAE2E" w14:textId="518E1F94" w:rsidR="00055746" w:rsidRPr="0051294C" w:rsidRDefault="00F9577D" w:rsidP="00055746">
            <w:pPr>
              <w:spacing w:after="0" w:line="240" w:lineRule="auto"/>
              <w:rPr>
                <w:rFonts w:ascii="Arial" w:eastAsia="Times New Roman" w:hAnsi="Arial" w:cs="Arial"/>
                <w:sz w:val="36"/>
                <w:szCs w:val="36"/>
                <w:lang w:eastAsia="en-GB"/>
              </w:rPr>
            </w:pPr>
            <w:hyperlink r:id="rId43" w:history="1">
              <w:r w:rsidR="00055746" w:rsidRPr="0045663D">
                <w:rPr>
                  <w:rStyle w:val="Hyperlink"/>
                  <w:rFonts w:ascii="Arial" w:eastAsia="Times New Roman" w:hAnsi="Arial" w:cs="Arial"/>
                  <w:szCs w:val="36"/>
                  <w:lang w:eastAsia="en-GB"/>
                </w:rPr>
                <w:t>https://techterms.com/definition/sprite</w:t>
              </w:r>
            </w:hyperlink>
          </w:p>
        </w:tc>
        <w:tc>
          <w:tcPr>
            <w:tcW w:w="365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Pr>
          <w:p w14:paraId="25758432" w14:textId="20727DBA" w:rsidR="00055746" w:rsidRDefault="00C82764" w:rsidP="1ED86657">
            <w:pPr>
              <w:spacing w:after="0" w:line="240" w:lineRule="auto"/>
              <w:rPr>
                <w:noProof/>
                <w:lang w:eastAsia="en-GB"/>
              </w:rPr>
            </w:pPr>
            <w:r>
              <w:rPr>
                <w:rFonts w:ascii="Calibri" w:eastAsia="Times New Roman" w:hAnsi="Calibri" w:cs="Calibri"/>
                <w:color w:val="000000" w:themeColor="dark1"/>
                <w:kern w:val="24"/>
                <w:sz w:val="18"/>
                <w:szCs w:val="18"/>
                <w:lang w:eastAsia="en-GB"/>
              </w:rPr>
              <w:t xml:space="preserve"> This is relevant to my work as I will</w:t>
            </w:r>
            <w:r w:rsidR="00A26122">
              <w:rPr>
                <w:rFonts w:ascii="Calibri" w:eastAsia="Times New Roman" w:hAnsi="Calibri" w:cs="Calibri"/>
                <w:color w:val="000000" w:themeColor="dark1"/>
                <w:kern w:val="24"/>
                <w:sz w:val="18"/>
                <w:szCs w:val="18"/>
                <w:lang w:eastAsia="en-GB"/>
              </w:rPr>
              <w:t xml:space="preserve"> definitely have to use sprites in every game I make as they are very useful.</w:t>
            </w:r>
          </w:p>
        </w:tc>
        <w:tc>
          <w:tcPr>
            <w:tcW w:w="48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7859FD3D" w14:textId="12CC99D1" w:rsidR="00055746" w:rsidRDefault="00765ED7" w:rsidP="1ED86657">
            <w:pPr>
              <w:spacing w:after="0" w:line="240" w:lineRule="auto"/>
              <w:rPr>
                <w:rFonts w:ascii="Arial" w:eastAsia="Times New Roman" w:hAnsi="Arial" w:cs="Arial"/>
                <w:sz w:val="36"/>
                <w:szCs w:val="36"/>
                <w:lang w:eastAsia="en-GB"/>
              </w:rPr>
            </w:pPr>
            <w:r>
              <w:rPr>
                <w:noProof/>
                <w:lang w:eastAsia="en-GB"/>
              </w:rPr>
              <w:drawing>
                <wp:inline distT="0" distB="0" distL="0" distR="0" wp14:anchorId="2009F783" wp14:editId="3812EFDA">
                  <wp:extent cx="1171575" cy="1301115"/>
                  <wp:effectExtent l="0" t="0" r="9525" b="0"/>
                  <wp:docPr id="1822235673" name="picture" descr="Image result for mario flag pol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rcRect l="40883" t="13001" r="15070"/>
                          <a:stretch>
                            <a:fillRect/>
                          </a:stretch>
                        </pic:blipFill>
                        <pic:spPr>
                          <a:xfrm>
                            <a:off x="0" y="0"/>
                            <a:ext cx="1171575" cy="1301115"/>
                          </a:xfrm>
                          <a:prstGeom prst="rect">
                            <a:avLst/>
                          </a:prstGeom>
                        </pic:spPr>
                      </pic:pic>
                    </a:graphicData>
                  </a:graphic>
                </wp:inline>
              </w:drawing>
            </w:r>
            <w:ins w:id="1" w:author="user" w:date="2017-10-06T18:05:00Z">
              <w:r w:rsidR="00055746">
                <w:rPr>
                  <w:noProof/>
                  <w:lang w:eastAsia="en-GB"/>
                </w:rPr>
                <w:drawing>
                  <wp:anchor distT="0" distB="0" distL="114300" distR="114300" simplePos="0" relativeHeight="251660288" behindDoc="1" locked="0" layoutInCell="1" allowOverlap="1" wp14:anchorId="5EEA44CF" wp14:editId="58A461A2">
                    <wp:simplePos x="0" y="0"/>
                    <wp:positionH relativeFrom="column">
                      <wp:align>left</wp:align>
                    </wp:positionH>
                    <wp:positionV relativeFrom="paragraph">
                      <wp:posOffset>0</wp:posOffset>
                    </wp:positionV>
                    <wp:extent cx="1362075" cy="1362075"/>
                    <wp:effectExtent l="0" t="0" r="0" b="9525"/>
                    <wp:wrapSquare wrapText="bothSides"/>
                    <wp:docPr id="337349395" name="picture" descr="Image result for mario sprite">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362075" cy="1362075"/>
                            </a:xfrm>
                            <a:prstGeom prst="rect">
                              <a:avLst/>
                            </a:prstGeom>
                          </pic:spPr>
                        </pic:pic>
                      </a:graphicData>
                    </a:graphic>
                    <wp14:sizeRelH relativeFrom="page">
                      <wp14:pctWidth>0</wp14:pctWidth>
                    </wp14:sizeRelH>
                    <wp14:sizeRelV relativeFrom="page">
                      <wp14:pctHeight>0</wp14:pctHeight>
                    </wp14:sizeRelV>
                  </wp:anchor>
                </w:drawing>
              </w:r>
            </w:ins>
            <w:r w:rsidR="00055746" w:rsidRPr="0051294C">
              <w:rPr>
                <w:rFonts w:ascii="Calibri" w:eastAsia="Times New Roman" w:hAnsi="Calibri" w:cs="Calibri"/>
                <w:color w:val="000000" w:themeColor="dark1"/>
                <w:kern w:val="24"/>
                <w:sz w:val="18"/>
                <w:szCs w:val="18"/>
                <w:lang w:eastAsia="en-GB"/>
              </w:rPr>
              <w:t> </w:t>
            </w:r>
          </w:p>
          <w:p w14:paraId="3086AA70" w14:textId="0D9E2FB7" w:rsidR="00055746" w:rsidRPr="00FD0067" w:rsidRDefault="00055746" w:rsidP="00055746">
            <w:pPr>
              <w:rPr>
                <w:rFonts w:ascii="Arial" w:eastAsia="Times New Roman" w:hAnsi="Arial" w:cs="Arial"/>
                <w:sz w:val="36"/>
                <w:szCs w:val="36"/>
                <w:lang w:eastAsia="en-GB"/>
              </w:rPr>
            </w:pPr>
          </w:p>
          <w:p w14:paraId="3276EB86" w14:textId="354B2612" w:rsidR="00055746" w:rsidRPr="00FD0067" w:rsidRDefault="00055746" w:rsidP="00055746">
            <w:pPr>
              <w:rPr>
                <w:rFonts w:ascii="Arial" w:eastAsia="Times New Roman" w:hAnsi="Arial" w:cs="Arial"/>
                <w:sz w:val="36"/>
                <w:szCs w:val="36"/>
                <w:lang w:eastAsia="en-GB"/>
              </w:rPr>
            </w:pPr>
          </w:p>
          <w:p w14:paraId="502AB6AC" w14:textId="7489EC4B" w:rsidR="00055746" w:rsidRDefault="00055746" w:rsidP="00055746">
            <w:pPr>
              <w:rPr>
                <w:rFonts w:ascii="Arial" w:eastAsia="Times New Roman" w:hAnsi="Arial" w:cs="Arial"/>
                <w:sz w:val="36"/>
                <w:szCs w:val="36"/>
                <w:lang w:eastAsia="en-GB"/>
              </w:rPr>
            </w:pPr>
          </w:p>
          <w:p w14:paraId="34130BD9" w14:textId="7131C0E6" w:rsidR="00055746" w:rsidRPr="00FD0067" w:rsidRDefault="00055746" w:rsidP="00055746">
            <w:pPr>
              <w:rPr>
                <w:rFonts w:ascii="Arial" w:eastAsia="Times New Roman" w:hAnsi="Arial" w:cs="Arial"/>
                <w:sz w:val="36"/>
                <w:szCs w:val="36"/>
                <w:lang w:eastAsia="en-GB"/>
              </w:rPr>
            </w:pPr>
          </w:p>
        </w:tc>
      </w:tr>
      <w:tr w:rsidR="00BE4880" w:rsidRPr="0051294C" w14:paraId="71C84CC5" w14:textId="77777777" w:rsidTr="1ED86657">
        <w:trPr>
          <w:trHeight w:val="32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C1CA40C" w14:textId="77777777" w:rsidR="00055746" w:rsidRPr="0051294C" w:rsidRDefault="00055746" w:rsidP="00055746">
            <w:pPr>
              <w:spacing w:after="0" w:line="240" w:lineRule="auto"/>
              <w:rPr>
                <w:rFonts w:ascii="Arial" w:eastAsia="Times New Roman" w:hAnsi="Arial" w:cs="Arial"/>
                <w:sz w:val="36"/>
                <w:szCs w:val="36"/>
                <w:lang w:eastAsia="en-GB"/>
              </w:rPr>
            </w:pPr>
          </w:p>
        </w:tc>
        <w:tc>
          <w:tcPr>
            <w:tcW w:w="83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15" w:type="dxa"/>
              <w:left w:w="107" w:type="dxa"/>
              <w:bottom w:w="0" w:type="dxa"/>
              <w:right w:w="107" w:type="dxa"/>
            </w:tcMar>
            <w:hideMark/>
          </w:tcPr>
          <w:p w14:paraId="21CE419E" w14:textId="77777777" w:rsidR="00055746" w:rsidRPr="0051294C" w:rsidRDefault="00055746" w:rsidP="1ED86657">
            <w:pPr>
              <w:spacing w:after="0" w:line="240" w:lineRule="auto"/>
              <w:rPr>
                <w:rFonts w:ascii="Arial" w:eastAsia="Times New Roman" w:hAnsi="Arial" w:cs="Arial"/>
                <w:sz w:val="36"/>
                <w:szCs w:val="36"/>
                <w:lang w:eastAsia="en-GB"/>
              </w:rPr>
            </w:pPr>
            <w:r w:rsidRPr="0051294C">
              <w:rPr>
                <w:rFonts w:ascii="Calibri" w:eastAsia="Times New Roman" w:hAnsi="Calibri" w:cs="Calibri"/>
                <w:color w:val="000000" w:themeColor="dark1"/>
                <w:kern w:val="24"/>
                <w:sz w:val="18"/>
                <w:szCs w:val="18"/>
                <w:lang w:eastAsia="en-GB"/>
              </w:rPr>
              <w:t>Scene</w:t>
            </w:r>
          </w:p>
        </w:tc>
        <w:tc>
          <w:tcPr>
            <w:tcW w:w="250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15" w:type="dxa"/>
              <w:left w:w="107" w:type="dxa"/>
              <w:bottom w:w="0" w:type="dxa"/>
              <w:right w:w="107" w:type="dxa"/>
            </w:tcMar>
            <w:hideMark/>
          </w:tcPr>
          <w:p w14:paraId="52A87783" w14:textId="08026645" w:rsidR="00055746" w:rsidRDefault="008C19D8" w:rsidP="1ED86657">
            <w:pPr>
              <w:spacing w:after="0" w:line="240" w:lineRule="auto"/>
              <w:rPr>
                <w:rFonts w:ascii="Calibri" w:eastAsia="Times New Roman" w:hAnsi="Calibri" w:cs="Calibri"/>
                <w:color w:val="000000" w:themeColor="text1"/>
                <w:sz w:val="18"/>
                <w:szCs w:val="18"/>
                <w:lang w:eastAsia="en-GB"/>
              </w:rPr>
            </w:pPr>
            <w:r>
              <w:rPr>
                <w:rFonts w:ascii="Calibri" w:eastAsia="Times New Roman" w:hAnsi="Calibri" w:cs="Calibri"/>
                <w:color w:val="000000" w:themeColor="dark1"/>
                <w:kern w:val="24"/>
                <w:sz w:val="18"/>
                <w:szCs w:val="18"/>
                <w:lang w:eastAsia="en-GB"/>
              </w:rPr>
              <w:t xml:space="preserve">My Definition: A scene, also referred to as a cut scene is used a lot in video games to </w:t>
            </w:r>
            <w:r w:rsidR="00EF26AB">
              <w:rPr>
                <w:rFonts w:ascii="Calibri" w:eastAsia="Times New Roman" w:hAnsi="Calibri" w:cs="Calibri"/>
                <w:color w:val="000000" w:themeColor="dark1"/>
                <w:kern w:val="24"/>
                <w:sz w:val="18"/>
                <w:szCs w:val="18"/>
                <w:lang w:eastAsia="en-GB"/>
              </w:rPr>
              <w:t>usually develop the story of a game and introduce new plot points.</w:t>
            </w:r>
            <w:r w:rsidR="002762C4">
              <w:rPr>
                <w:rFonts w:ascii="Calibri" w:eastAsia="Times New Roman" w:hAnsi="Calibri" w:cs="Calibri"/>
                <w:color w:val="000000" w:themeColor="dark1"/>
                <w:kern w:val="24"/>
                <w:sz w:val="18"/>
                <w:szCs w:val="18"/>
                <w:lang w:eastAsia="en-GB"/>
              </w:rPr>
              <w:t xml:space="preserve"> A scene is a non – interactive cut scene that displays a video with text or speech.</w:t>
            </w:r>
          </w:p>
          <w:p w14:paraId="78B8515A" w14:textId="77777777" w:rsidR="00055746" w:rsidRDefault="00055746" w:rsidP="00055746">
            <w:pPr>
              <w:spacing w:after="0" w:line="240" w:lineRule="auto"/>
              <w:rPr>
                <w:rFonts w:ascii="Calibri" w:eastAsia="Times New Roman" w:hAnsi="Calibri" w:cs="Calibri"/>
                <w:color w:val="000000" w:themeColor="dark1"/>
                <w:kern w:val="24"/>
                <w:sz w:val="18"/>
                <w:szCs w:val="18"/>
                <w:lang w:eastAsia="en-GB"/>
              </w:rPr>
            </w:pPr>
          </w:p>
          <w:p w14:paraId="00B81B8D" w14:textId="1DB38D5B" w:rsidR="00055746" w:rsidRPr="00E75129" w:rsidRDefault="00055746" w:rsidP="008C19D8">
            <w:pPr>
              <w:pStyle w:val="NormalWeb"/>
              <w:spacing w:before="120" w:beforeAutospacing="0" w:after="120" w:afterAutospacing="0"/>
              <w:rPr>
                <w:rFonts w:asciiTheme="minorHAnsi" w:hAnsiTheme="minorHAnsi" w:cstheme="minorHAnsi"/>
                <w:sz w:val="18"/>
                <w:szCs w:val="18"/>
              </w:rPr>
            </w:pPr>
          </w:p>
        </w:tc>
        <w:tc>
          <w:tcPr>
            <w:tcW w:w="401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15" w:type="dxa"/>
              <w:left w:w="107" w:type="dxa"/>
              <w:bottom w:w="0" w:type="dxa"/>
              <w:right w:w="107" w:type="dxa"/>
            </w:tcMar>
            <w:hideMark/>
          </w:tcPr>
          <w:p w14:paraId="71A06518" w14:textId="0E054F5D" w:rsidR="008C19D8" w:rsidRDefault="008C19D8" w:rsidP="1ED86657">
            <w:pPr>
              <w:pStyle w:val="NormalWeb"/>
              <w:spacing w:before="120" w:beforeAutospacing="0" w:after="120" w:afterAutospacing="0"/>
              <w:rPr>
                <w:rFonts w:asciiTheme="minorHAnsi" w:hAnsiTheme="minorHAnsi" w:cstheme="minorBidi"/>
                <w:sz w:val="18"/>
                <w:szCs w:val="18"/>
              </w:rPr>
            </w:pPr>
            <w:r w:rsidRPr="1ED86657">
              <w:rPr>
                <w:rFonts w:asciiTheme="minorHAnsi" w:hAnsiTheme="minorHAnsi" w:cstheme="minorBidi"/>
                <w:kern w:val="24"/>
                <w:sz w:val="18"/>
                <w:szCs w:val="18"/>
              </w:rPr>
              <w:t xml:space="preserve">Internets Definition: </w:t>
            </w:r>
            <w:r w:rsidRPr="1ED86657">
              <w:rPr>
                <w:rFonts w:asciiTheme="minorHAnsi" w:hAnsiTheme="minorHAnsi" w:cstheme="minorBidi"/>
                <w:sz w:val="18"/>
                <w:szCs w:val="18"/>
              </w:rPr>
              <w:t>A </w:t>
            </w:r>
            <w:r w:rsidR="000D41F2" w:rsidRPr="1ED86657">
              <w:rPr>
                <w:rFonts w:asciiTheme="minorHAnsi" w:hAnsiTheme="minorHAnsi" w:cstheme="minorBidi"/>
                <w:sz w:val="18"/>
                <w:szCs w:val="18"/>
              </w:rPr>
              <w:t>cut scene</w:t>
            </w:r>
            <w:r w:rsidRPr="1ED86657">
              <w:rPr>
                <w:rFonts w:asciiTheme="minorHAnsi" w:hAnsiTheme="minorHAnsi" w:cstheme="minorBidi"/>
                <w:sz w:val="18"/>
                <w:szCs w:val="18"/>
              </w:rPr>
              <w:t> or event scene (sometimes in-game cinematic or in-game movie) is a sequence in a </w:t>
            </w:r>
            <w:hyperlink r:id="rId48" w:tooltip="Video game" w:history="1">
              <w:r w:rsidRPr="1ED86657">
                <w:rPr>
                  <w:rStyle w:val="Hyperlink"/>
                  <w:rFonts w:asciiTheme="minorHAnsi" w:eastAsiaTheme="majorEastAsia" w:hAnsiTheme="minorHAnsi" w:cstheme="minorBidi"/>
                  <w:color w:val="auto"/>
                  <w:sz w:val="18"/>
                  <w:szCs w:val="18"/>
                  <w:u w:val="none"/>
                </w:rPr>
                <w:t>video game</w:t>
              </w:r>
            </w:hyperlink>
            <w:r w:rsidRPr="1ED86657">
              <w:rPr>
                <w:rFonts w:asciiTheme="minorHAnsi" w:hAnsiTheme="minorHAnsi" w:cstheme="minorBidi"/>
                <w:sz w:val="18"/>
                <w:szCs w:val="18"/>
              </w:rPr>
              <w:t> that is not interactive, breaking up the </w:t>
            </w:r>
            <w:hyperlink r:id="rId49" w:tooltip="Gameplay" w:history="1">
              <w:r w:rsidRPr="1ED86657">
                <w:rPr>
                  <w:rStyle w:val="Hyperlink"/>
                  <w:rFonts w:asciiTheme="minorHAnsi" w:eastAsiaTheme="majorEastAsia" w:hAnsiTheme="minorHAnsi" w:cstheme="minorBidi"/>
                  <w:color w:val="auto"/>
                  <w:sz w:val="18"/>
                  <w:szCs w:val="18"/>
                  <w:u w:val="none"/>
                </w:rPr>
                <w:t>gameplay</w:t>
              </w:r>
            </w:hyperlink>
            <w:r w:rsidRPr="1ED86657">
              <w:rPr>
                <w:rFonts w:asciiTheme="minorHAnsi" w:hAnsiTheme="minorHAnsi" w:cstheme="minorBidi"/>
                <w:sz w:val="18"/>
                <w:szCs w:val="18"/>
              </w:rPr>
              <w:t>. Such scenes could be used to show conversations between characters, to the player, set the mood, reward the player, introduce new gameplay elements, show the effects of a player's actions, create emotional connections, improve </w:t>
            </w:r>
            <w:hyperlink r:id="rId50" w:tooltip="Pace (speed)" w:history="1">
              <w:r w:rsidRPr="1ED86657">
                <w:rPr>
                  <w:rStyle w:val="Hyperlink"/>
                  <w:rFonts w:asciiTheme="minorHAnsi" w:eastAsiaTheme="majorEastAsia" w:hAnsiTheme="minorHAnsi" w:cstheme="minorBidi"/>
                  <w:color w:val="auto"/>
                  <w:sz w:val="18"/>
                  <w:szCs w:val="18"/>
                  <w:u w:val="none"/>
                </w:rPr>
                <w:t>pacing</w:t>
              </w:r>
            </w:hyperlink>
            <w:r w:rsidRPr="1ED86657">
              <w:rPr>
                <w:rFonts w:asciiTheme="minorHAnsi" w:hAnsiTheme="minorHAnsi" w:cstheme="minorBidi"/>
                <w:sz w:val="18"/>
                <w:szCs w:val="18"/>
              </w:rPr>
              <w:t xml:space="preserve"> or foreshadow future events. </w:t>
            </w:r>
          </w:p>
          <w:p w14:paraId="320598D6" w14:textId="1651EF59" w:rsidR="00055746" w:rsidRPr="008C19D8" w:rsidRDefault="00F9577D" w:rsidP="008C19D8">
            <w:pPr>
              <w:pStyle w:val="NormalWeb"/>
              <w:spacing w:before="120" w:beforeAutospacing="0" w:after="120" w:afterAutospacing="0"/>
              <w:rPr>
                <w:rFonts w:asciiTheme="minorHAnsi" w:hAnsiTheme="minorHAnsi" w:cstheme="minorBidi"/>
                <w:kern w:val="24"/>
                <w:sz w:val="18"/>
                <w:szCs w:val="18"/>
              </w:rPr>
            </w:pPr>
            <w:hyperlink r:id="rId51" w:history="1">
              <w:r w:rsidR="008C19D8" w:rsidRPr="00F45E7B">
                <w:rPr>
                  <w:rStyle w:val="Hyperlink"/>
                  <w:rFonts w:cstheme="minorHAnsi"/>
                  <w:sz w:val="18"/>
                  <w:szCs w:val="18"/>
                </w:rPr>
                <w:t>https://en.wikipedia.org/wiki/Cutscene</w:t>
              </w:r>
            </w:hyperlink>
            <w:r w:rsidR="008C19D8" w:rsidRPr="446F7728">
              <w:rPr>
                <w:rFonts w:asciiTheme="minorHAnsi" w:hAnsiTheme="minorHAnsi" w:cstheme="minorBidi"/>
                <w:kern w:val="24"/>
                <w:sz w:val="18"/>
                <w:szCs w:val="18"/>
              </w:rPr>
              <w:t xml:space="preserve"> </w:t>
            </w:r>
          </w:p>
        </w:tc>
        <w:tc>
          <w:tcPr>
            <w:tcW w:w="365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Pr>
          <w:p w14:paraId="3D783852" w14:textId="3C4270A5" w:rsidR="00055746" w:rsidRPr="0051294C" w:rsidRDefault="00C82764" w:rsidP="1ED86657">
            <w:pPr>
              <w:spacing w:after="0" w:line="240" w:lineRule="auto"/>
              <w:rPr>
                <w:rFonts w:ascii="Calibri" w:eastAsia="Times New Roman" w:hAnsi="Calibri" w:cs="Calibri"/>
                <w:color w:val="000000" w:themeColor="text1"/>
                <w:sz w:val="18"/>
                <w:szCs w:val="18"/>
                <w:lang w:eastAsia="en-GB"/>
              </w:rPr>
            </w:pPr>
            <w:r>
              <w:rPr>
                <w:rFonts w:ascii="Calibri" w:eastAsia="Times New Roman" w:hAnsi="Calibri" w:cs="Calibri"/>
                <w:color w:val="000000" w:themeColor="dark1"/>
                <w:kern w:val="24"/>
                <w:sz w:val="18"/>
                <w:szCs w:val="18"/>
                <w:lang w:eastAsia="en-GB"/>
              </w:rPr>
              <w:t xml:space="preserve"> This is relevant to my work as I will</w:t>
            </w:r>
            <w:r w:rsidR="009430A7">
              <w:rPr>
                <w:rFonts w:ascii="Calibri" w:eastAsia="Times New Roman" w:hAnsi="Calibri" w:cs="Calibri"/>
                <w:color w:val="000000" w:themeColor="dark1"/>
                <w:kern w:val="24"/>
                <w:sz w:val="18"/>
                <w:szCs w:val="18"/>
                <w:lang w:eastAsia="en-GB"/>
              </w:rPr>
              <w:t xml:space="preserve"> use many cut scenes in my games to make my games more interesting as it will have more variety while also providing the user with the information needed to understand what is happening with the story.</w:t>
            </w:r>
          </w:p>
        </w:tc>
        <w:tc>
          <w:tcPr>
            <w:tcW w:w="48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15" w:type="dxa"/>
              <w:left w:w="107" w:type="dxa"/>
              <w:bottom w:w="0" w:type="dxa"/>
              <w:right w:w="107" w:type="dxa"/>
            </w:tcMar>
            <w:hideMark/>
          </w:tcPr>
          <w:p w14:paraId="1BC50E75" w14:textId="720E0A67" w:rsidR="00055746" w:rsidRPr="0051294C" w:rsidRDefault="00055746" w:rsidP="1ED86657">
            <w:pPr>
              <w:spacing w:after="0" w:line="240" w:lineRule="auto"/>
              <w:rPr>
                <w:rFonts w:ascii="Arial" w:eastAsia="Times New Roman" w:hAnsi="Arial" w:cs="Arial"/>
                <w:sz w:val="36"/>
                <w:szCs w:val="36"/>
                <w:lang w:eastAsia="en-GB"/>
              </w:rPr>
            </w:pPr>
            <w:r w:rsidRPr="0051294C">
              <w:rPr>
                <w:rFonts w:ascii="Calibri" w:eastAsia="Times New Roman" w:hAnsi="Calibri" w:cs="Calibri"/>
                <w:color w:val="000000" w:themeColor="dark1"/>
                <w:kern w:val="24"/>
                <w:sz w:val="18"/>
                <w:szCs w:val="18"/>
                <w:lang w:eastAsia="en-GB"/>
              </w:rPr>
              <w:t> </w:t>
            </w:r>
            <w:r w:rsidR="00BE4880">
              <w:rPr>
                <w:noProof/>
                <w:lang w:eastAsia="en-GB"/>
              </w:rPr>
              <w:drawing>
                <wp:inline distT="0" distB="0" distL="0" distR="0" wp14:anchorId="1FB1F766" wp14:editId="7460B878">
                  <wp:extent cx="3804263" cy="1962150"/>
                  <wp:effectExtent l="0" t="0" r="6350" b="0"/>
                  <wp:docPr id="2" name="Picture 2">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56874" cy="1989286"/>
                          </a:xfrm>
                          <a:prstGeom prst="rect">
                            <a:avLst/>
                          </a:prstGeom>
                        </pic:spPr>
                      </pic:pic>
                    </a:graphicData>
                  </a:graphic>
                </wp:inline>
              </w:drawing>
            </w:r>
          </w:p>
        </w:tc>
      </w:tr>
      <w:tr w:rsidR="00BE4880" w:rsidRPr="0051294C" w14:paraId="46351213" w14:textId="77777777" w:rsidTr="1ED86657">
        <w:trPr>
          <w:trHeight w:val="32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C3614D8" w14:textId="77777777" w:rsidR="00055746" w:rsidRPr="0051294C" w:rsidRDefault="00055746" w:rsidP="00055746">
            <w:pPr>
              <w:spacing w:after="0" w:line="240" w:lineRule="auto"/>
              <w:rPr>
                <w:rFonts w:ascii="Arial" w:eastAsia="Times New Roman" w:hAnsi="Arial" w:cs="Arial"/>
                <w:sz w:val="36"/>
                <w:szCs w:val="36"/>
                <w:lang w:eastAsia="en-GB"/>
              </w:rPr>
            </w:pPr>
          </w:p>
        </w:tc>
        <w:tc>
          <w:tcPr>
            <w:tcW w:w="83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31CA7AA9" w14:textId="77777777" w:rsidR="00055746" w:rsidRPr="0051294C" w:rsidRDefault="00055746" w:rsidP="1ED86657">
            <w:pPr>
              <w:spacing w:after="0" w:line="240" w:lineRule="auto"/>
              <w:rPr>
                <w:rFonts w:ascii="Arial" w:eastAsia="Times New Roman" w:hAnsi="Arial" w:cs="Arial"/>
                <w:sz w:val="36"/>
                <w:szCs w:val="36"/>
                <w:lang w:eastAsia="en-GB"/>
              </w:rPr>
            </w:pPr>
            <w:r w:rsidRPr="0051294C">
              <w:rPr>
                <w:rFonts w:ascii="Calibri" w:eastAsia="Times New Roman" w:hAnsi="Calibri" w:cs="Calibri"/>
                <w:color w:val="000000" w:themeColor="dark1"/>
                <w:kern w:val="24"/>
                <w:sz w:val="18"/>
                <w:szCs w:val="18"/>
                <w:lang w:eastAsia="en-GB"/>
              </w:rPr>
              <w:t>Frames</w:t>
            </w:r>
          </w:p>
        </w:tc>
        <w:tc>
          <w:tcPr>
            <w:tcW w:w="250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345C7880" w14:textId="6BF2B646" w:rsidR="00055746" w:rsidRDefault="00514BF1" w:rsidP="1ED86657">
            <w:pPr>
              <w:spacing w:after="0" w:line="240" w:lineRule="auto"/>
              <w:rPr>
                <w:rFonts w:ascii="Calibri" w:eastAsia="Times New Roman" w:hAnsi="Calibri" w:cs="Calibri"/>
                <w:color w:val="000000" w:themeColor="text1"/>
                <w:sz w:val="18"/>
                <w:szCs w:val="18"/>
                <w:lang w:eastAsia="en-GB"/>
              </w:rPr>
            </w:pPr>
            <w:r>
              <w:rPr>
                <w:rFonts w:ascii="Calibri" w:eastAsia="Times New Roman" w:hAnsi="Calibri" w:cs="Calibri"/>
                <w:color w:val="000000" w:themeColor="dark1"/>
                <w:kern w:val="24"/>
                <w:sz w:val="18"/>
                <w:szCs w:val="18"/>
                <w:lang w:eastAsia="en-GB"/>
              </w:rPr>
              <w:t>Frames are a sequence of images that are used to display an animation</w:t>
            </w:r>
            <w:r w:rsidR="00B26590">
              <w:rPr>
                <w:rFonts w:ascii="Calibri" w:eastAsia="Times New Roman" w:hAnsi="Calibri" w:cs="Calibri"/>
                <w:color w:val="000000" w:themeColor="dark1"/>
                <w:kern w:val="24"/>
                <w:sz w:val="18"/>
                <w:szCs w:val="18"/>
                <w:lang w:eastAsia="en-GB"/>
              </w:rPr>
              <w:t>.</w:t>
            </w:r>
          </w:p>
          <w:p w14:paraId="4DABE9DD" w14:textId="77777777" w:rsidR="00055746" w:rsidRDefault="00055746" w:rsidP="00055746">
            <w:pPr>
              <w:spacing w:after="0" w:line="240" w:lineRule="auto"/>
              <w:rPr>
                <w:rFonts w:ascii="Calibri" w:eastAsia="Times New Roman" w:hAnsi="Calibri" w:cs="Calibri"/>
                <w:color w:val="000000" w:themeColor="dark1"/>
                <w:kern w:val="24"/>
                <w:sz w:val="18"/>
                <w:szCs w:val="18"/>
                <w:lang w:eastAsia="en-GB"/>
              </w:rPr>
            </w:pPr>
          </w:p>
          <w:p w14:paraId="3FD07737" w14:textId="377C65D1" w:rsidR="00055746" w:rsidRPr="0051294C" w:rsidRDefault="00055746" w:rsidP="00055746">
            <w:pPr>
              <w:spacing w:after="0" w:line="240" w:lineRule="auto"/>
              <w:rPr>
                <w:rFonts w:ascii="Arial" w:eastAsia="Times New Roman" w:hAnsi="Arial" w:cs="Arial"/>
                <w:sz w:val="36"/>
                <w:szCs w:val="36"/>
                <w:lang w:eastAsia="en-GB"/>
              </w:rPr>
            </w:pPr>
          </w:p>
        </w:tc>
        <w:tc>
          <w:tcPr>
            <w:tcW w:w="401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1D7C666C" w14:textId="7384E0C8" w:rsidR="007B2881" w:rsidRPr="009430A7" w:rsidRDefault="009430A7" w:rsidP="1ED86657">
            <w:pPr>
              <w:spacing w:after="0" w:line="240" w:lineRule="auto"/>
              <w:rPr>
                <w:sz w:val="18"/>
                <w:szCs w:val="18"/>
              </w:rPr>
            </w:pPr>
            <w:r>
              <w:rPr>
                <w:rFonts w:ascii="Calibri" w:eastAsia="Times New Roman" w:hAnsi="Calibri" w:cs="Calibri"/>
                <w:color w:val="000000" w:themeColor="dark1"/>
                <w:kern w:val="24"/>
                <w:sz w:val="18"/>
                <w:szCs w:val="18"/>
                <w:lang w:eastAsia="en-GB"/>
              </w:rPr>
              <w:t xml:space="preserve">Internets Definition: </w:t>
            </w:r>
            <w:r w:rsidR="007B2881" w:rsidRPr="4736CAF3">
              <w:rPr>
                <w:sz w:val="18"/>
                <w:szCs w:val="18"/>
              </w:rPr>
              <w:t>In video and animation</w:t>
            </w:r>
            <w:r w:rsidR="007B2881" w:rsidRPr="47EF33A9">
              <w:rPr>
                <w:sz w:val="18"/>
                <w:szCs w:val="18"/>
              </w:rPr>
              <w:t>, frames are individual pictures in a sequence of images. For example, a Flash movie you see on the Web may play 12 frames per second, creating the appearance of motion. Most video is shot at 24 or 30 frames per second, or FPS. FPS is often measured in 3D games as a way of checking how fast the graphics processor of a computer is.</w:t>
            </w:r>
          </w:p>
          <w:p w14:paraId="31C9B167" w14:textId="572F65BC" w:rsidR="007B2881" w:rsidRPr="009430A7" w:rsidRDefault="00F9577D" w:rsidP="00055746">
            <w:pPr>
              <w:spacing w:after="0" w:line="240" w:lineRule="auto"/>
              <w:rPr>
                <w:rFonts w:eastAsia="Times New Roman" w:cstheme="minorHAnsi"/>
                <w:sz w:val="18"/>
                <w:szCs w:val="36"/>
                <w:lang w:eastAsia="en-GB"/>
              </w:rPr>
            </w:pPr>
            <w:hyperlink r:id="rId54" w:history="1">
              <w:r w:rsidR="007B2881" w:rsidRPr="009430A7">
                <w:rPr>
                  <w:rStyle w:val="Hyperlink"/>
                  <w:rFonts w:eastAsia="Times New Roman" w:cstheme="minorHAnsi"/>
                  <w:sz w:val="18"/>
                  <w:szCs w:val="36"/>
                  <w:lang w:eastAsia="en-GB"/>
                </w:rPr>
                <w:t>https://techterms.com/definition/frame</w:t>
              </w:r>
            </w:hyperlink>
          </w:p>
          <w:p w14:paraId="3B7A604F" w14:textId="0512801E" w:rsidR="00055746" w:rsidRPr="007B2881" w:rsidRDefault="00055746" w:rsidP="00055746">
            <w:pPr>
              <w:spacing w:after="0" w:line="240" w:lineRule="auto"/>
              <w:rPr>
                <w:rFonts w:ascii="Arial" w:eastAsia="Times New Roman" w:hAnsi="Arial" w:cs="Arial"/>
                <w:sz w:val="18"/>
                <w:szCs w:val="36"/>
                <w:lang w:eastAsia="en-GB"/>
              </w:rPr>
            </w:pPr>
          </w:p>
        </w:tc>
        <w:tc>
          <w:tcPr>
            <w:tcW w:w="365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Pr>
          <w:p w14:paraId="0F576756" w14:textId="152FD99F" w:rsidR="00055746" w:rsidRPr="0051294C" w:rsidRDefault="00C82764" w:rsidP="1ED86657">
            <w:pPr>
              <w:spacing w:after="0" w:line="240" w:lineRule="auto"/>
              <w:rPr>
                <w:rFonts w:ascii="Calibri" w:eastAsia="Times New Roman" w:hAnsi="Calibri" w:cs="Calibri"/>
                <w:color w:val="000000" w:themeColor="text1"/>
                <w:sz w:val="18"/>
                <w:szCs w:val="18"/>
                <w:lang w:eastAsia="en-GB"/>
              </w:rPr>
            </w:pPr>
            <w:r>
              <w:rPr>
                <w:rFonts w:ascii="Calibri" w:eastAsia="Times New Roman" w:hAnsi="Calibri" w:cs="Calibri"/>
                <w:color w:val="000000" w:themeColor="dark1"/>
                <w:kern w:val="24"/>
                <w:sz w:val="18"/>
                <w:szCs w:val="18"/>
                <w:lang w:eastAsia="en-GB"/>
              </w:rPr>
              <w:t xml:space="preserve"> This is relevant to my work as I will</w:t>
            </w:r>
            <w:r w:rsidR="007B7AA9">
              <w:rPr>
                <w:rFonts w:ascii="Calibri" w:eastAsia="Times New Roman" w:hAnsi="Calibri" w:cs="Calibri"/>
                <w:color w:val="000000" w:themeColor="dark1"/>
                <w:kern w:val="24"/>
                <w:sz w:val="18"/>
                <w:szCs w:val="18"/>
                <w:lang w:eastAsia="en-GB"/>
              </w:rPr>
              <w:t xml:space="preserve"> be using frames in my games as they are very useful. I could use them to display the players life as 3 hearts </w:t>
            </w:r>
          </w:p>
        </w:tc>
        <w:tc>
          <w:tcPr>
            <w:tcW w:w="48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60CD7CAE" w14:textId="093051F6" w:rsidR="00055746" w:rsidRPr="0051294C" w:rsidRDefault="00055746" w:rsidP="1ED86657">
            <w:pPr>
              <w:spacing w:after="0" w:line="240" w:lineRule="auto"/>
              <w:rPr>
                <w:rFonts w:ascii="Arial" w:eastAsia="Times New Roman" w:hAnsi="Arial" w:cs="Arial"/>
                <w:sz w:val="36"/>
                <w:szCs w:val="36"/>
                <w:lang w:eastAsia="en-GB"/>
              </w:rPr>
            </w:pPr>
            <w:r w:rsidRPr="0051294C">
              <w:rPr>
                <w:rFonts w:ascii="Calibri" w:eastAsia="Times New Roman" w:hAnsi="Calibri" w:cs="Calibri"/>
                <w:color w:val="000000" w:themeColor="dark1"/>
                <w:kern w:val="24"/>
                <w:sz w:val="18"/>
                <w:szCs w:val="18"/>
                <w:lang w:eastAsia="en-GB"/>
              </w:rPr>
              <w:t> </w:t>
            </w:r>
            <w:r w:rsidR="00BE4880">
              <w:rPr>
                <w:noProof/>
                <w:lang w:eastAsia="en-GB"/>
              </w:rPr>
              <w:drawing>
                <wp:inline distT="0" distB="0" distL="0" distR="0" wp14:anchorId="1DC4FB5F" wp14:editId="71E2DBEA">
                  <wp:extent cx="3950702" cy="2695575"/>
                  <wp:effectExtent l="0" t="0" r="0" b="0"/>
                  <wp:docPr id="9" name="Picture 9">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826" cy="2708624"/>
                          </a:xfrm>
                          <a:prstGeom prst="rect">
                            <a:avLst/>
                          </a:prstGeom>
                        </pic:spPr>
                      </pic:pic>
                    </a:graphicData>
                  </a:graphic>
                </wp:inline>
              </w:drawing>
            </w:r>
          </w:p>
        </w:tc>
      </w:tr>
      <w:tr w:rsidR="00BE4880" w:rsidRPr="0051294C" w14:paraId="6CEC669A" w14:textId="77777777" w:rsidTr="1ED86657">
        <w:trPr>
          <w:trHeight w:val="32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D034E32" w14:textId="77777777" w:rsidR="00055746" w:rsidRPr="0051294C" w:rsidRDefault="00055746" w:rsidP="00055746">
            <w:pPr>
              <w:spacing w:after="0" w:line="240" w:lineRule="auto"/>
              <w:rPr>
                <w:rFonts w:ascii="Arial" w:eastAsia="Times New Roman" w:hAnsi="Arial" w:cs="Arial"/>
                <w:sz w:val="36"/>
                <w:szCs w:val="36"/>
                <w:lang w:eastAsia="en-GB"/>
              </w:rPr>
            </w:pPr>
          </w:p>
        </w:tc>
        <w:tc>
          <w:tcPr>
            <w:tcW w:w="83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15" w:type="dxa"/>
              <w:left w:w="107" w:type="dxa"/>
              <w:bottom w:w="0" w:type="dxa"/>
              <w:right w:w="107" w:type="dxa"/>
            </w:tcMar>
            <w:hideMark/>
          </w:tcPr>
          <w:p w14:paraId="02DBD891" w14:textId="77777777" w:rsidR="00055746" w:rsidRPr="0051294C" w:rsidRDefault="00055746" w:rsidP="1ED86657">
            <w:pPr>
              <w:spacing w:after="0" w:line="240" w:lineRule="auto"/>
              <w:rPr>
                <w:rFonts w:ascii="Arial" w:eastAsia="Times New Roman" w:hAnsi="Arial" w:cs="Arial"/>
                <w:sz w:val="36"/>
                <w:szCs w:val="36"/>
                <w:lang w:eastAsia="en-GB"/>
              </w:rPr>
            </w:pPr>
            <w:r w:rsidRPr="0051294C">
              <w:rPr>
                <w:rFonts w:ascii="Calibri" w:eastAsia="Times New Roman" w:hAnsi="Calibri" w:cs="Calibri"/>
                <w:color w:val="000000" w:themeColor="dark1"/>
                <w:kern w:val="24"/>
                <w:sz w:val="18"/>
                <w:szCs w:val="18"/>
                <w:lang w:eastAsia="en-GB"/>
              </w:rPr>
              <w:t>Event</w:t>
            </w:r>
          </w:p>
        </w:tc>
        <w:tc>
          <w:tcPr>
            <w:tcW w:w="250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15" w:type="dxa"/>
              <w:left w:w="107" w:type="dxa"/>
              <w:bottom w:w="0" w:type="dxa"/>
              <w:right w:w="107" w:type="dxa"/>
            </w:tcMar>
            <w:hideMark/>
          </w:tcPr>
          <w:p w14:paraId="6EBF8053" w14:textId="18172A4C" w:rsidR="00055746" w:rsidRDefault="00055746" w:rsidP="00055746">
            <w:pPr>
              <w:spacing w:after="0" w:line="240" w:lineRule="auto"/>
            </w:pPr>
            <w:r>
              <w:rPr>
                <w:rFonts w:ascii="Calibri" w:eastAsia="Times New Roman" w:hAnsi="Calibri" w:cs="Calibri"/>
                <w:color w:val="000000" w:themeColor="dark1"/>
                <w:kern w:val="24"/>
                <w:sz w:val="18"/>
                <w:szCs w:val="18"/>
                <w:lang w:eastAsia="en-GB"/>
              </w:rPr>
              <w:t xml:space="preserve">My Definition: An event </w:t>
            </w:r>
            <w:r w:rsidR="00381B1F">
              <w:rPr>
                <w:rFonts w:ascii="Calibri" w:eastAsia="Times New Roman" w:hAnsi="Calibri" w:cs="Calibri"/>
                <w:color w:val="000000" w:themeColor="dark1"/>
                <w:kern w:val="24"/>
                <w:sz w:val="18"/>
                <w:szCs w:val="18"/>
                <w:lang w:eastAsia="en-GB"/>
              </w:rPr>
              <w:t>is a sequence of code scripted to trigger when a player performs a certain action such as Link pressing “a” to unlock a chest the jingle will play (From the Legend of Zelda game franchise)</w:t>
            </w:r>
          </w:p>
          <w:p w14:paraId="470FE4A7" w14:textId="72853135" w:rsidR="00055746" w:rsidRPr="0051294C" w:rsidRDefault="00055746" w:rsidP="00055746">
            <w:pPr>
              <w:spacing w:after="0" w:line="240" w:lineRule="auto"/>
              <w:rPr>
                <w:rFonts w:ascii="Arial" w:eastAsia="Times New Roman" w:hAnsi="Arial" w:cs="Arial"/>
                <w:sz w:val="36"/>
                <w:szCs w:val="36"/>
                <w:lang w:eastAsia="en-GB"/>
              </w:rPr>
            </w:pPr>
          </w:p>
        </w:tc>
        <w:tc>
          <w:tcPr>
            <w:tcW w:w="401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15" w:type="dxa"/>
              <w:left w:w="107" w:type="dxa"/>
              <w:bottom w:w="0" w:type="dxa"/>
              <w:right w:w="107" w:type="dxa"/>
            </w:tcMar>
            <w:hideMark/>
          </w:tcPr>
          <w:p w14:paraId="3703121F" w14:textId="77777777" w:rsidR="00EE41AE" w:rsidRDefault="00055746" w:rsidP="1ED86657">
            <w:pPr>
              <w:spacing w:after="0" w:line="240" w:lineRule="auto"/>
              <w:rPr>
                <w:rFonts w:eastAsia="Times New Roman"/>
                <w:color w:val="000000" w:themeColor="text1"/>
                <w:sz w:val="18"/>
                <w:szCs w:val="18"/>
                <w:lang w:eastAsia="en-GB"/>
              </w:rPr>
            </w:pPr>
            <w:r w:rsidRPr="47EF33A9">
              <w:rPr>
                <w:rFonts w:eastAsia="Times New Roman"/>
                <w:color w:val="000000" w:themeColor="dark1"/>
                <w:kern w:val="24"/>
                <w:sz w:val="18"/>
                <w:szCs w:val="18"/>
                <w:lang w:eastAsia="en-GB"/>
              </w:rPr>
              <w:t> </w:t>
            </w:r>
            <w:r w:rsidR="00A873D0" w:rsidRPr="47EF33A9">
              <w:rPr>
                <w:rFonts w:eastAsia="Times New Roman"/>
                <w:color w:val="000000" w:themeColor="dark1"/>
                <w:kern w:val="24"/>
                <w:sz w:val="18"/>
                <w:szCs w:val="18"/>
                <w:lang w:eastAsia="en-GB"/>
              </w:rPr>
              <w:t>Internets Definition: In </w:t>
            </w:r>
            <w:hyperlink r:id="rId57" w:tooltip="Video games" w:history="1">
              <w:r w:rsidR="00A873D0" w:rsidRPr="47EF33A9">
                <w:rPr>
                  <w:rFonts w:eastAsia="Times New Roman"/>
                  <w:color w:val="000000" w:themeColor="dark1"/>
                  <w:kern w:val="24"/>
                  <w:sz w:val="18"/>
                  <w:szCs w:val="18"/>
                  <w:lang w:eastAsia="en-GB"/>
                </w:rPr>
                <w:t>video games</w:t>
              </w:r>
            </w:hyperlink>
            <w:r w:rsidR="00A873D0" w:rsidRPr="47EF33A9">
              <w:rPr>
                <w:rFonts w:eastAsia="Times New Roman"/>
                <w:color w:val="000000" w:themeColor="dark1"/>
                <w:kern w:val="24"/>
                <w:sz w:val="18"/>
                <w:szCs w:val="18"/>
                <w:lang w:eastAsia="en-GB"/>
              </w:rPr>
              <w:t>, a scripted sequence/event is a pre-defined series of events that occur when triggered by player location or actions that play out in the games engine.</w:t>
            </w:r>
          </w:p>
          <w:p w14:paraId="31CBD658" w14:textId="49337CD7" w:rsidR="00EE41AE" w:rsidRPr="00EE41AE" w:rsidRDefault="00F9577D" w:rsidP="00055746">
            <w:pPr>
              <w:spacing w:after="0" w:line="240" w:lineRule="auto"/>
              <w:rPr>
                <w:rFonts w:eastAsia="Times New Roman" w:cstheme="minorHAnsi"/>
                <w:sz w:val="18"/>
                <w:szCs w:val="18"/>
                <w:lang w:eastAsia="en-GB"/>
              </w:rPr>
            </w:pPr>
            <w:hyperlink r:id="rId58" w:history="1">
              <w:r w:rsidR="00EE41AE" w:rsidRPr="00EE41AE">
                <w:rPr>
                  <w:rStyle w:val="Hyperlink"/>
                  <w:rFonts w:eastAsia="Times New Roman" w:cstheme="minorHAnsi"/>
                  <w:sz w:val="18"/>
                  <w:szCs w:val="18"/>
                  <w:lang w:eastAsia="en-GB"/>
                </w:rPr>
                <w:t>https://en.wikipedia.org/wiki/Scripted_sequence</w:t>
              </w:r>
            </w:hyperlink>
          </w:p>
          <w:p w14:paraId="47C3BA6E" w14:textId="7A79E825" w:rsidR="00055746" w:rsidRPr="00A873D0" w:rsidRDefault="00055746" w:rsidP="00055746">
            <w:pPr>
              <w:spacing w:after="0" w:line="240" w:lineRule="auto"/>
              <w:rPr>
                <w:rFonts w:eastAsia="Times New Roman" w:cstheme="minorHAnsi"/>
                <w:sz w:val="36"/>
                <w:szCs w:val="36"/>
                <w:lang w:eastAsia="en-GB"/>
              </w:rPr>
            </w:pPr>
          </w:p>
        </w:tc>
        <w:tc>
          <w:tcPr>
            <w:tcW w:w="365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Pr>
          <w:p w14:paraId="23053A72" w14:textId="376B6130" w:rsidR="00055746" w:rsidRPr="0051294C" w:rsidRDefault="00C82764" w:rsidP="1ED86657">
            <w:pPr>
              <w:spacing w:after="0" w:line="240" w:lineRule="auto"/>
              <w:rPr>
                <w:rFonts w:ascii="Calibri" w:eastAsia="Times New Roman" w:hAnsi="Calibri" w:cs="Calibri"/>
                <w:color w:val="000000" w:themeColor="text1"/>
                <w:sz w:val="18"/>
                <w:szCs w:val="18"/>
                <w:lang w:eastAsia="en-GB"/>
              </w:rPr>
            </w:pPr>
            <w:r>
              <w:rPr>
                <w:rFonts w:ascii="Calibri" w:eastAsia="Times New Roman" w:hAnsi="Calibri" w:cs="Calibri"/>
                <w:color w:val="000000" w:themeColor="dark1"/>
                <w:kern w:val="24"/>
                <w:sz w:val="18"/>
                <w:szCs w:val="18"/>
                <w:lang w:eastAsia="en-GB"/>
              </w:rPr>
              <w:t xml:space="preserve"> This is relevant to my work as I will</w:t>
            </w:r>
            <w:r w:rsidR="00A873D0">
              <w:rPr>
                <w:rFonts w:ascii="Calibri" w:eastAsia="Times New Roman" w:hAnsi="Calibri" w:cs="Calibri"/>
                <w:color w:val="000000" w:themeColor="dark1"/>
                <w:kern w:val="24"/>
                <w:sz w:val="18"/>
                <w:szCs w:val="18"/>
                <w:lang w:eastAsia="en-GB"/>
              </w:rPr>
              <w:t xml:space="preserve"> need to have events in my game </w:t>
            </w:r>
            <w:r w:rsidR="00EE41AE">
              <w:rPr>
                <w:rFonts w:ascii="Calibri" w:eastAsia="Times New Roman" w:hAnsi="Calibri" w:cs="Calibri"/>
                <w:color w:val="000000" w:themeColor="dark1"/>
                <w:kern w:val="24"/>
                <w:sz w:val="18"/>
                <w:szCs w:val="18"/>
                <w:lang w:eastAsia="en-GB"/>
              </w:rPr>
              <w:t>to be able to start cut scenes.</w:t>
            </w:r>
          </w:p>
        </w:tc>
        <w:tc>
          <w:tcPr>
            <w:tcW w:w="48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15" w:type="dxa"/>
              <w:left w:w="107" w:type="dxa"/>
              <w:bottom w:w="0" w:type="dxa"/>
              <w:right w:w="107" w:type="dxa"/>
            </w:tcMar>
            <w:hideMark/>
          </w:tcPr>
          <w:p w14:paraId="3AD3DDAF" w14:textId="137B901D" w:rsidR="00055746" w:rsidRPr="0051294C" w:rsidRDefault="00055746" w:rsidP="1ED86657">
            <w:pPr>
              <w:spacing w:after="0" w:line="240" w:lineRule="auto"/>
              <w:rPr>
                <w:rFonts w:ascii="Arial" w:eastAsia="Times New Roman" w:hAnsi="Arial" w:cs="Arial"/>
                <w:sz w:val="36"/>
                <w:szCs w:val="36"/>
                <w:lang w:eastAsia="en-GB"/>
              </w:rPr>
            </w:pPr>
            <w:r w:rsidRPr="0051294C">
              <w:rPr>
                <w:rFonts w:ascii="Calibri" w:eastAsia="Times New Roman" w:hAnsi="Calibri" w:cs="Calibri"/>
                <w:color w:val="000000" w:themeColor="dark1"/>
                <w:kern w:val="24"/>
                <w:sz w:val="18"/>
                <w:szCs w:val="18"/>
                <w:lang w:eastAsia="en-GB"/>
              </w:rPr>
              <w:t> </w:t>
            </w:r>
            <w:r w:rsidR="00983F19">
              <w:rPr>
                <w:noProof/>
                <w:lang w:eastAsia="en-GB"/>
              </w:rPr>
              <w:drawing>
                <wp:inline distT="0" distB="0" distL="0" distR="0" wp14:anchorId="06546B86" wp14:editId="6F07E522">
                  <wp:extent cx="2802160" cy="1582846"/>
                  <wp:effectExtent l="0" t="0" r="0" b="0"/>
                  <wp:docPr id="10" name="Picture 10">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24028" cy="1595198"/>
                          </a:xfrm>
                          <a:prstGeom prst="rect">
                            <a:avLst/>
                          </a:prstGeom>
                        </pic:spPr>
                      </pic:pic>
                    </a:graphicData>
                  </a:graphic>
                </wp:inline>
              </w:drawing>
            </w:r>
          </w:p>
        </w:tc>
      </w:tr>
      <w:tr w:rsidR="00BE4880" w:rsidRPr="0051294C" w14:paraId="21E4DD21" w14:textId="77777777" w:rsidTr="1ED86657">
        <w:trPr>
          <w:trHeight w:val="32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4290E97" w14:textId="77777777" w:rsidR="00055746" w:rsidRPr="0051294C" w:rsidRDefault="00055746" w:rsidP="00055746">
            <w:pPr>
              <w:spacing w:after="0" w:line="240" w:lineRule="auto"/>
              <w:rPr>
                <w:rFonts w:ascii="Arial" w:eastAsia="Times New Roman" w:hAnsi="Arial" w:cs="Arial"/>
                <w:sz w:val="36"/>
                <w:szCs w:val="36"/>
                <w:lang w:eastAsia="en-GB"/>
              </w:rPr>
            </w:pPr>
          </w:p>
        </w:tc>
        <w:tc>
          <w:tcPr>
            <w:tcW w:w="83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76219F61" w14:textId="40628E1C" w:rsidR="00055746" w:rsidRPr="0051294C" w:rsidRDefault="00055746" w:rsidP="1ED86657">
            <w:pPr>
              <w:spacing w:after="0" w:line="240" w:lineRule="auto"/>
              <w:rPr>
                <w:rFonts w:ascii="Arial" w:eastAsia="Times New Roman" w:hAnsi="Arial" w:cs="Arial"/>
                <w:sz w:val="36"/>
                <w:szCs w:val="36"/>
                <w:lang w:eastAsia="en-GB"/>
              </w:rPr>
            </w:pPr>
            <w:r w:rsidRPr="0051294C">
              <w:rPr>
                <w:rFonts w:ascii="Calibri" w:eastAsia="Times New Roman" w:hAnsi="Calibri" w:cs="Calibri"/>
                <w:color w:val="000000" w:themeColor="dark1"/>
                <w:kern w:val="24"/>
                <w:sz w:val="18"/>
                <w:szCs w:val="18"/>
                <w:lang w:eastAsia="en-GB"/>
              </w:rPr>
              <w:t> </w:t>
            </w:r>
            <w:r>
              <w:rPr>
                <w:rFonts w:ascii="Calibri" w:eastAsia="Times New Roman" w:hAnsi="Calibri" w:cs="Calibri"/>
                <w:color w:val="000000" w:themeColor="dark1"/>
                <w:kern w:val="24"/>
                <w:sz w:val="18"/>
                <w:szCs w:val="18"/>
                <w:lang w:eastAsia="en-GB"/>
              </w:rPr>
              <w:t>Action</w:t>
            </w:r>
          </w:p>
        </w:tc>
        <w:tc>
          <w:tcPr>
            <w:tcW w:w="250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67E47CB6" w14:textId="239EC7CE" w:rsidR="00055746" w:rsidRDefault="00055746" w:rsidP="1ED86657">
            <w:pPr>
              <w:spacing w:after="0" w:line="240" w:lineRule="auto"/>
              <w:rPr>
                <w:rFonts w:ascii="Calibri" w:eastAsia="Times New Roman" w:hAnsi="Calibri" w:cs="Calibri"/>
                <w:color w:val="000000" w:themeColor="text1"/>
                <w:sz w:val="18"/>
                <w:szCs w:val="18"/>
                <w:lang w:eastAsia="en-GB"/>
              </w:rPr>
            </w:pPr>
            <w:r>
              <w:rPr>
                <w:rFonts w:ascii="Calibri" w:eastAsia="Times New Roman" w:hAnsi="Calibri" w:cs="Calibri"/>
                <w:color w:val="000000" w:themeColor="dark1"/>
                <w:kern w:val="24"/>
                <w:sz w:val="18"/>
                <w:szCs w:val="18"/>
                <w:lang w:eastAsia="en-GB"/>
              </w:rPr>
              <w:t>My Definition: An action is a bit of code that is run in a video game. For example, if I put on jump (when the player jumps) play sound file Jump.wav, this means when the player jumps a sound will play the action is the “play sound” bit.</w:t>
            </w:r>
          </w:p>
          <w:p w14:paraId="02EC34FE" w14:textId="43913ED7" w:rsidR="00055746" w:rsidRPr="0051294C" w:rsidRDefault="00055746" w:rsidP="1ED86657">
            <w:pPr>
              <w:spacing w:after="0" w:line="240" w:lineRule="auto"/>
              <w:rPr>
                <w:rFonts w:ascii="Arial" w:eastAsia="Times New Roman" w:hAnsi="Arial" w:cs="Arial"/>
                <w:sz w:val="36"/>
                <w:szCs w:val="36"/>
                <w:lang w:eastAsia="en-GB"/>
              </w:rPr>
            </w:pPr>
            <w:r>
              <w:rPr>
                <w:rFonts w:ascii="Calibri" w:eastAsia="Times New Roman" w:hAnsi="Calibri" w:cs="Calibri"/>
                <w:color w:val="000000" w:themeColor="dark1"/>
                <w:kern w:val="24"/>
                <w:sz w:val="18"/>
                <w:szCs w:val="18"/>
                <w:lang w:eastAsia="en-GB"/>
              </w:rPr>
              <w:t>The event is on jump the action is play sound</w:t>
            </w:r>
          </w:p>
        </w:tc>
        <w:tc>
          <w:tcPr>
            <w:tcW w:w="401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22B0A0EE" w14:textId="77777777" w:rsidR="00EE41AE" w:rsidRDefault="00055746" w:rsidP="1ED86657">
            <w:pPr>
              <w:spacing w:after="0" w:line="240" w:lineRule="auto"/>
              <w:rPr>
                <w:rFonts w:eastAsia="Times New Roman"/>
                <w:color w:val="000000" w:themeColor="text1"/>
                <w:sz w:val="18"/>
                <w:szCs w:val="18"/>
                <w:lang w:eastAsia="en-GB"/>
              </w:rPr>
            </w:pPr>
            <w:r w:rsidRPr="47EF33A9">
              <w:rPr>
                <w:rFonts w:eastAsia="Times New Roman"/>
                <w:color w:val="000000" w:themeColor="dark1"/>
                <w:kern w:val="24"/>
                <w:sz w:val="18"/>
                <w:szCs w:val="18"/>
                <w:lang w:eastAsia="en-GB"/>
              </w:rPr>
              <w:t> </w:t>
            </w:r>
            <w:r w:rsidR="00EE41AE" w:rsidRPr="47EF33A9">
              <w:rPr>
                <w:rFonts w:eastAsia="Times New Roman"/>
                <w:color w:val="000000" w:themeColor="dark1"/>
                <w:kern w:val="24"/>
                <w:sz w:val="18"/>
                <w:szCs w:val="18"/>
                <w:lang w:eastAsia="en-GB"/>
              </w:rPr>
              <w:t>In events, </w:t>
            </w:r>
            <w:r w:rsidR="00EE41AE" w:rsidRPr="47EF33A9">
              <w:rPr>
                <w:rFonts w:eastAsia="Times New Roman"/>
                <w:b/>
                <w:bCs/>
                <w:color w:val="000000" w:themeColor="dark1"/>
                <w:kern w:val="24"/>
                <w:sz w:val="18"/>
                <w:szCs w:val="18"/>
                <w:lang w:eastAsia="en-GB"/>
              </w:rPr>
              <w:t>actions</w:t>
            </w:r>
            <w:r w:rsidR="00EE41AE" w:rsidRPr="47EF33A9">
              <w:rPr>
                <w:rFonts w:eastAsia="Times New Roman"/>
                <w:color w:val="000000" w:themeColor="dark1"/>
                <w:kern w:val="24"/>
                <w:sz w:val="18"/>
                <w:szCs w:val="18"/>
                <w:lang w:eastAsia="en-GB"/>
              </w:rPr>
              <w:t> do something, such as create an object or go to another layout. They appear to the right of the event.</w:t>
            </w:r>
          </w:p>
          <w:p w14:paraId="3B598ABD" w14:textId="00BE122A" w:rsidR="00EE41AE" w:rsidRDefault="00F9577D" w:rsidP="00055746">
            <w:pPr>
              <w:spacing w:after="0" w:line="240" w:lineRule="auto"/>
              <w:rPr>
                <w:rFonts w:eastAsia="Times New Roman" w:cstheme="minorHAnsi"/>
                <w:color w:val="000000" w:themeColor="dark1"/>
                <w:kern w:val="24"/>
                <w:sz w:val="18"/>
                <w:szCs w:val="18"/>
                <w:lang w:eastAsia="en-GB"/>
              </w:rPr>
            </w:pPr>
            <w:hyperlink r:id="rId61" w:history="1">
              <w:r w:rsidR="00EE41AE" w:rsidRPr="00412C4E">
                <w:rPr>
                  <w:rStyle w:val="Hyperlink"/>
                  <w:rFonts w:eastAsia="Times New Roman" w:cstheme="minorHAnsi"/>
                  <w:kern w:val="24"/>
                  <w:sz w:val="18"/>
                  <w:szCs w:val="18"/>
                  <w:lang w:eastAsia="en-GB"/>
                </w:rPr>
                <w:t>https://www.scirra.com/manual/77/actions</w:t>
              </w:r>
            </w:hyperlink>
          </w:p>
          <w:p w14:paraId="3AB9A55A" w14:textId="59CD7DA2" w:rsidR="00055746" w:rsidRPr="00EE41AE" w:rsidRDefault="00055746" w:rsidP="00055746">
            <w:pPr>
              <w:spacing w:after="0" w:line="240" w:lineRule="auto"/>
              <w:rPr>
                <w:rFonts w:eastAsia="Times New Roman" w:cstheme="minorHAnsi"/>
                <w:color w:val="000000" w:themeColor="dark1"/>
                <w:kern w:val="24"/>
                <w:sz w:val="18"/>
                <w:szCs w:val="18"/>
                <w:lang w:eastAsia="en-GB"/>
              </w:rPr>
            </w:pPr>
          </w:p>
        </w:tc>
        <w:tc>
          <w:tcPr>
            <w:tcW w:w="365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Pr>
          <w:p w14:paraId="43A55045" w14:textId="6D525E43" w:rsidR="00055746" w:rsidRPr="0051294C" w:rsidRDefault="00C82764" w:rsidP="1ED86657">
            <w:pPr>
              <w:spacing w:after="0" w:line="240" w:lineRule="auto"/>
              <w:rPr>
                <w:rFonts w:ascii="Calibri" w:eastAsia="Times New Roman" w:hAnsi="Calibri" w:cs="Calibri"/>
                <w:color w:val="000000" w:themeColor="text1"/>
                <w:sz w:val="18"/>
                <w:szCs w:val="18"/>
                <w:lang w:eastAsia="en-GB"/>
              </w:rPr>
            </w:pPr>
            <w:r>
              <w:rPr>
                <w:rFonts w:ascii="Calibri" w:eastAsia="Times New Roman" w:hAnsi="Calibri" w:cs="Calibri"/>
                <w:color w:val="000000" w:themeColor="dark1"/>
                <w:kern w:val="24"/>
                <w:sz w:val="18"/>
                <w:szCs w:val="18"/>
                <w:lang w:eastAsia="en-GB"/>
              </w:rPr>
              <w:t xml:space="preserve"> This is relevant to my work as I will</w:t>
            </w:r>
            <w:r w:rsidR="00EE41AE">
              <w:rPr>
                <w:rFonts w:ascii="Calibri" w:eastAsia="Times New Roman" w:hAnsi="Calibri" w:cs="Calibri"/>
                <w:color w:val="000000" w:themeColor="dark1"/>
                <w:kern w:val="24"/>
                <w:sz w:val="18"/>
                <w:szCs w:val="18"/>
                <w:lang w:eastAsia="en-GB"/>
              </w:rPr>
              <w:t xml:space="preserve"> use a lot of actions in my game</w:t>
            </w:r>
            <w:r w:rsidR="00131658">
              <w:rPr>
                <w:rFonts w:ascii="Calibri" w:eastAsia="Times New Roman" w:hAnsi="Calibri" w:cs="Calibri"/>
                <w:color w:val="000000" w:themeColor="dark1"/>
                <w:kern w:val="24"/>
                <w:sz w:val="18"/>
                <w:szCs w:val="18"/>
                <w:lang w:eastAsia="en-GB"/>
              </w:rPr>
              <w:t xml:space="preserve"> in order to add sound to movements in the game.</w:t>
            </w:r>
          </w:p>
        </w:tc>
        <w:tc>
          <w:tcPr>
            <w:tcW w:w="48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15" w:type="dxa"/>
              <w:left w:w="107" w:type="dxa"/>
              <w:bottom w:w="0" w:type="dxa"/>
              <w:right w:w="107" w:type="dxa"/>
            </w:tcMar>
            <w:hideMark/>
          </w:tcPr>
          <w:p w14:paraId="7F09468F" w14:textId="686B61A4" w:rsidR="00055746" w:rsidRPr="0051294C" w:rsidRDefault="00055746" w:rsidP="1ED86657">
            <w:pPr>
              <w:spacing w:after="0" w:line="240" w:lineRule="auto"/>
              <w:rPr>
                <w:rFonts w:ascii="Arial" w:eastAsia="Times New Roman" w:hAnsi="Arial" w:cs="Arial"/>
                <w:sz w:val="36"/>
                <w:szCs w:val="36"/>
                <w:lang w:eastAsia="en-GB"/>
              </w:rPr>
            </w:pPr>
            <w:r w:rsidRPr="0051294C">
              <w:rPr>
                <w:rFonts w:ascii="Calibri" w:eastAsia="Times New Roman" w:hAnsi="Calibri" w:cs="Calibri"/>
                <w:color w:val="000000" w:themeColor="dark1"/>
                <w:kern w:val="24"/>
                <w:sz w:val="18"/>
                <w:szCs w:val="18"/>
                <w:lang w:eastAsia="en-GB"/>
              </w:rPr>
              <w:t> </w:t>
            </w:r>
            <w:r w:rsidR="00131658">
              <w:rPr>
                <w:noProof/>
                <w:lang w:eastAsia="en-GB"/>
              </w:rPr>
              <w:drawing>
                <wp:inline distT="0" distB="0" distL="0" distR="0" wp14:anchorId="7A8DC4F0" wp14:editId="6F1F5CA5">
                  <wp:extent cx="3762375" cy="1073906"/>
                  <wp:effectExtent l="0" t="0" r="0" b="0"/>
                  <wp:docPr id="8" name="Picture 8">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3633" cy="1091391"/>
                          </a:xfrm>
                          <a:prstGeom prst="rect">
                            <a:avLst/>
                          </a:prstGeom>
                        </pic:spPr>
                      </pic:pic>
                    </a:graphicData>
                  </a:graphic>
                </wp:inline>
              </w:drawing>
            </w:r>
          </w:p>
        </w:tc>
      </w:tr>
    </w:tbl>
    <w:p w14:paraId="3438F867" w14:textId="1CCCD2B3" w:rsidR="446F7728" w:rsidRDefault="446F7728"/>
    <w:p w14:paraId="24E3BBAA" w14:textId="5EE12E4B" w:rsidR="0051294C" w:rsidRDefault="0051294C">
      <w:pPr>
        <w:rPr>
          <w:rFonts w:ascii="Trebuchet MS" w:eastAsia="Times New Roman" w:hAnsi="Trebuchet MS" w:cs="Trebuchet MS"/>
          <w:sz w:val="19"/>
          <w:szCs w:val="19"/>
          <w:lang w:eastAsia="en-GB"/>
        </w:rPr>
      </w:pPr>
    </w:p>
    <w:p w14:paraId="1D038A3E" w14:textId="77777777" w:rsidR="0051294C" w:rsidRPr="0051294C" w:rsidRDefault="0051294C" w:rsidP="0051294C">
      <w:pPr>
        <w:rPr>
          <w:rFonts w:ascii="Trebuchet MS" w:eastAsia="Times New Roman" w:hAnsi="Trebuchet MS" w:cs="Trebuchet MS"/>
          <w:sz w:val="19"/>
          <w:szCs w:val="19"/>
          <w:lang w:eastAsia="en-GB"/>
        </w:rPr>
      </w:pPr>
    </w:p>
    <w:p w14:paraId="512D1CBB" w14:textId="77777777" w:rsidR="0051294C" w:rsidRDefault="0051294C" w:rsidP="0051294C">
      <w:pPr>
        <w:tabs>
          <w:tab w:val="left" w:pos="5457"/>
        </w:tabs>
        <w:rPr>
          <w:rFonts w:ascii="Trebuchet MS" w:eastAsia="Times New Roman" w:hAnsi="Trebuchet MS" w:cs="Trebuchet MS"/>
          <w:sz w:val="19"/>
          <w:szCs w:val="19"/>
          <w:lang w:eastAsia="en-GB"/>
        </w:rPr>
        <w:sectPr w:rsidR="0051294C" w:rsidSect="0051294C">
          <w:pgSz w:w="16838" w:h="11906" w:orient="landscape"/>
          <w:pgMar w:top="1440" w:right="1440" w:bottom="1440" w:left="1440" w:header="708" w:footer="708" w:gutter="0"/>
          <w:cols w:space="708"/>
          <w:docGrid w:linePitch="360"/>
        </w:sectPr>
      </w:pPr>
      <w:r>
        <w:rPr>
          <w:rFonts w:ascii="Trebuchet MS" w:eastAsia="Times New Roman" w:hAnsi="Trebuchet MS" w:cs="Trebuchet MS"/>
          <w:sz w:val="19"/>
          <w:szCs w:val="19"/>
          <w:lang w:eastAsia="en-GB"/>
        </w:rPr>
        <w:tab/>
      </w:r>
    </w:p>
    <w:p w14:paraId="65F6277F" w14:textId="179D0DFF" w:rsidR="00706910" w:rsidRPr="00706910" w:rsidRDefault="1ED86657" w:rsidP="1ED86657">
      <w:pPr>
        <w:pStyle w:val="Heading1"/>
        <w:rPr>
          <w:rStyle w:val="eop"/>
        </w:rPr>
      </w:pPr>
      <w:bookmarkStart w:id="2" w:name="_Toc509997326"/>
      <w:r w:rsidRPr="1ED86657">
        <w:rPr>
          <w:rStyle w:val="normaltextrun"/>
        </w:rPr>
        <w:lastRenderedPageBreak/>
        <w:t>Purpose of game engines</w:t>
      </w:r>
      <w:bookmarkEnd w:id="2"/>
    </w:p>
    <w:p w14:paraId="6C16D63C" w14:textId="77777777" w:rsidR="000B3D0D" w:rsidRDefault="1ED86657" w:rsidP="1ED86657">
      <w:pPr>
        <w:spacing w:after="0"/>
        <w:textAlignment w:val="baseline"/>
        <w:rPr>
          <w:rFonts w:ascii="Verdana" w:hAnsi="Verdana"/>
          <w:color w:val="00B050"/>
          <w:sz w:val="18"/>
          <w:szCs w:val="18"/>
        </w:rPr>
      </w:pPr>
      <w:r>
        <w:t xml:space="preserve">Game engines are key to making a game able to run and work in order to be played, they allow a developer to create 2D or 3D games. Also, Game engines allow the user/developer to use collision detection, artificial intelligence, graphic rendering, sound and physics. As usually game engines will have the code and functions already included making it easier and more accessible to make a game. </w:t>
      </w:r>
    </w:p>
    <w:p w14:paraId="37CE4EDE" w14:textId="05D5E645" w:rsidR="000B3D0D" w:rsidRDefault="1ED86657" w:rsidP="40504A08">
      <w:pPr>
        <w:spacing w:after="0"/>
        <w:textAlignment w:val="baseline"/>
      </w:pPr>
      <w:r>
        <w:t>Collision detection is a big part of video games as it allows the user to punch and kick and even walk because without it the player would just fall through the map/floor because the game engine wouldn’t detect the player’s body touching the floor.</w:t>
      </w:r>
    </w:p>
    <w:p w14:paraId="79EFA534" w14:textId="77777777" w:rsidR="000E2A61" w:rsidRPr="000B3D0D" w:rsidRDefault="000E2A61" w:rsidP="40504A08">
      <w:pPr>
        <w:spacing w:after="0"/>
        <w:textAlignment w:val="baseline"/>
        <w:rPr>
          <w:rFonts w:ascii="Verdana" w:hAnsi="Verdana"/>
          <w:color w:val="00B050"/>
          <w:sz w:val="18"/>
          <w:szCs w:val="18"/>
        </w:rPr>
      </w:pPr>
    </w:p>
    <w:p w14:paraId="6E044C4C" w14:textId="53981EDF" w:rsidR="7964CFBE" w:rsidRPr="00FC7DFA" w:rsidRDefault="1ED86657" w:rsidP="1ED86657">
      <w:pPr>
        <w:spacing w:after="0"/>
        <w:textAlignment w:val="baseline"/>
        <w:rPr>
          <w:rFonts w:ascii="Arial" w:hAnsi="Arial" w:cs="Arial"/>
          <w:color w:val="00B050"/>
          <w:sz w:val="20"/>
          <w:szCs w:val="20"/>
        </w:rPr>
      </w:pPr>
      <w:r>
        <w:t>AI stands for artificial intelligence and is used to control every NPC (Non Playable Character - Bot) in a game. AI has rapidly developed since it was first introduced as it is now almost human like although this is because now a lot of money is being used to develop AI for specific games.</w:t>
      </w:r>
    </w:p>
    <w:p w14:paraId="060CCD5D" w14:textId="213DE06F" w:rsidR="00683F10" w:rsidRDefault="1ED86657" w:rsidP="40504A08">
      <w:pPr>
        <w:spacing w:after="0"/>
        <w:textAlignment w:val="baseline"/>
      </w:pPr>
      <w:r>
        <w:t xml:space="preserve">Graphic rendering is used in game engines to display objects in a game such as the player or a car. So without the rendering of graphics you wouldn’t be able to see anything while playing a game making the game virtually unplayable. </w:t>
      </w:r>
    </w:p>
    <w:p w14:paraId="5DD7D2DF" w14:textId="77777777" w:rsidR="000E2A61" w:rsidRPr="000B3D0D" w:rsidRDefault="000E2A61" w:rsidP="40504A08">
      <w:pPr>
        <w:spacing w:after="0"/>
        <w:textAlignment w:val="baseline"/>
        <w:rPr>
          <w:rFonts w:ascii="Arial" w:hAnsi="Arial" w:cs="Arial"/>
          <w:color w:val="00B050"/>
          <w:sz w:val="20"/>
          <w:szCs w:val="20"/>
        </w:rPr>
      </w:pPr>
    </w:p>
    <w:p w14:paraId="46D0AAD9" w14:textId="554FA124" w:rsidR="000426A8" w:rsidRDefault="1ED86657" w:rsidP="40504A08">
      <w:pPr>
        <w:spacing w:after="0"/>
        <w:textAlignment w:val="baseline"/>
      </w:pPr>
      <w:r>
        <w:t>Sound in games are as important as the visuals of a game it is a necessary feature you must have to enjoy a game to its full potential. Sound in games is a necessary feature as it immerses the player into the movement, action and storytelling of a game by bringing it to life. Sound can convey a character’s emotions which makes it easier to understand what is happening and amplifies it giving the player a more enjoyable experience. Music in video games allow the player to truly be captivated as it sets the mood, the themes and emotions of a game. Having music in games brings the storytelling as it gives emotion and depth to the characters. And these sounds can all be added by using game engines.</w:t>
      </w:r>
    </w:p>
    <w:p w14:paraId="6AE5C31C" w14:textId="77777777" w:rsidR="000E2A61" w:rsidRPr="00683F10" w:rsidRDefault="000E2A61" w:rsidP="40504A08">
      <w:pPr>
        <w:spacing w:after="0"/>
        <w:textAlignment w:val="baseline"/>
        <w:rPr>
          <w:rFonts w:ascii="Calibri" w:hAnsi="Calibri" w:cs="Calibri"/>
          <w:color w:val="00B050"/>
        </w:rPr>
      </w:pPr>
    </w:p>
    <w:p w14:paraId="705C91EA" w14:textId="43B3C3DB" w:rsidR="000426A8" w:rsidRDefault="1ED86657" w:rsidP="40504A08">
      <w:pPr>
        <w:spacing w:after="0"/>
        <w:textAlignment w:val="baseline"/>
      </w:pPr>
      <w:r>
        <w:t xml:space="preserve">Physics is now used within games to simulate realistic effects such as the speed and fall of a bullet, these effects are added into the game by programmers/coders which means that they can adjust the strength of certain physics for example the gravity within a game decreasing it to simulate the gravity on the moon. </w:t>
      </w:r>
    </w:p>
    <w:p w14:paraId="626D8AA3" w14:textId="77777777" w:rsidR="000E2A61" w:rsidRDefault="000E2A61" w:rsidP="40504A08">
      <w:pPr>
        <w:spacing w:after="0"/>
        <w:textAlignment w:val="baseline"/>
        <w:rPr>
          <w:rFonts w:ascii="Arial" w:hAnsi="Arial" w:cs="Arial"/>
          <w:color w:val="666666"/>
          <w:sz w:val="20"/>
          <w:szCs w:val="20"/>
        </w:rPr>
      </w:pPr>
    </w:p>
    <w:p w14:paraId="459FF3F4" w14:textId="77777777" w:rsidR="000E2A61" w:rsidRDefault="1ED86657" w:rsidP="000E2A61">
      <w:pPr>
        <w:spacing w:after="0"/>
        <w:textAlignment w:val="baseline"/>
      </w:pPr>
      <w:r>
        <w:t>Without these functions game engines have, games wouldn’t be games as you wouldn’t be able to make Pong because without collision detection the ball would just pass through the paddle.</w:t>
      </w:r>
    </w:p>
    <w:p w14:paraId="21F8773B" w14:textId="62BE9D28" w:rsidR="00AD1BB9" w:rsidRPr="000E2A61" w:rsidRDefault="002B2F34" w:rsidP="000E2A61">
      <w:pPr>
        <w:spacing w:after="0"/>
        <w:textAlignment w:val="baseline"/>
      </w:pPr>
      <w:r>
        <w:rPr>
          <w:noProof/>
          <w:lang w:eastAsia="en-GB"/>
        </w:rPr>
        <w:drawing>
          <wp:inline distT="0" distB="0" distL="0" distR="0" wp14:anchorId="0456402A" wp14:editId="45EB50C8">
            <wp:extent cx="4740770" cy="2666683"/>
            <wp:effectExtent l="0" t="0" r="3175" b="635"/>
            <wp:docPr id="902975667" name="picture" descr="Image result for po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4740770" cy="2666683"/>
                    </a:xfrm>
                    <a:prstGeom prst="rect">
                      <a:avLst/>
                    </a:prstGeom>
                  </pic:spPr>
                </pic:pic>
              </a:graphicData>
            </a:graphic>
          </wp:inline>
        </w:drawing>
      </w:r>
    </w:p>
    <w:p w14:paraId="6BEE43EA" w14:textId="77777777" w:rsidR="00706910" w:rsidRDefault="1ED86657" w:rsidP="00706910">
      <w:pPr>
        <w:pStyle w:val="Heading1"/>
      </w:pPr>
      <w:bookmarkStart w:id="3" w:name="_Toc509997328"/>
      <w:r>
        <w:lastRenderedPageBreak/>
        <w:t>2D Game Engines</w:t>
      </w:r>
      <w:bookmarkEnd w:id="3"/>
    </w:p>
    <w:p w14:paraId="17DB5D78" w14:textId="77777777" w:rsidR="00706910" w:rsidRPr="00706910" w:rsidRDefault="1ED86657" w:rsidP="1ED86657">
      <w:pPr>
        <w:rPr>
          <w:color w:val="00B050"/>
        </w:rPr>
      </w:pPr>
      <w:r>
        <w:t>2D game engines are used to create 2D games across a range of platforms but wouldn’t include touch mechanics for these game, these would be purely for button games. To add touch for mobile games, you would have to use a mobile game engine. These types of games can be found on consoles, mobile devices and on the internet. These game engines will always incorporate flat images (sprites) due to the style of the engine. Everything in 2D always tends to be fairly simple such as the controls will limit to a few keyboard controls or mouse movement. If there are any AI characters in the game, they tend to be easy and the design just revolves around being a simple game.</w:t>
      </w:r>
    </w:p>
    <w:p w14:paraId="004B2D22" w14:textId="17A108CD" w:rsidR="006E110D" w:rsidRPr="00706910" w:rsidRDefault="1ED86657" w:rsidP="1ED86657">
      <w:pPr>
        <w:rPr>
          <w:rFonts w:asciiTheme="majorHAnsi" w:hAnsiTheme="majorHAnsi"/>
          <w:color w:val="00B050"/>
          <w:sz w:val="32"/>
          <w:szCs w:val="32"/>
        </w:rPr>
      </w:pPr>
      <w:r>
        <w:t>An example of a 2D engine would be the Cocos2D game engine which created a variety of games, including the infamous Facebook game Farmville. The game engine itself follows a typical standard game engine but it is an open source game engine. This means that source codes and tools are freely available to anyone who wishes to create a game.</w:t>
      </w:r>
    </w:p>
    <w:p w14:paraId="5F0F0EDF" w14:textId="7E4E20B7" w:rsidR="006E110D" w:rsidRPr="006E110D" w:rsidRDefault="1ED86657" w:rsidP="00706910">
      <w:pPr>
        <w:pStyle w:val="Heading1"/>
      </w:pPr>
      <w:bookmarkStart w:id="4" w:name="_Toc509997329"/>
      <w:r>
        <w:t>3D Game Engines</w:t>
      </w:r>
      <w:bookmarkEnd w:id="4"/>
    </w:p>
    <w:p w14:paraId="0E7DD7C1" w14:textId="6D507786" w:rsidR="006E110D" w:rsidRDefault="1ED86657" w:rsidP="40504A08">
      <w:pPr>
        <w:spacing w:after="0"/>
        <w:textAlignment w:val="baseline"/>
      </w:pPr>
      <w:r>
        <w:t>3D game engines are the most complicated game engines currently available at the moment. With the evolution of technology ever expanding, anything is possible within the limitations of a 3D environment. By far the most complicated of engines to use and this is down to the amount of factors there are for a single action. For example, you might be importing a mesh into the 3D space. That might be simple on a 2D engine where you only have to worry about 2 dimensions but for 3D, you have to worry about more dimensions. This is just one of the factors that differs the two engines.</w:t>
      </w:r>
    </w:p>
    <w:p w14:paraId="4306435E" w14:textId="77777777" w:rsidR="00CD7A82" w:rsidRPr="006E110D" w:rsidRDefault="00CD7A82" w:rsidP="40504A08">
      <w:pPr>
        <w:spacing w:after="0"/>
        <w:textAlignment w:val="baseline"/>
        <w:rPr>
          <w:rFonts w:ascii="Verdana" w:hAnsi="Verdana"/>
          <w:color w:val="00B050"/>
          <w:sz w:val="18"/>
          <w:szCs w:val="18"/>
        </w:rPr>
      </w:pPr>
    </w:p>
    <w:p w14:paraId="0CCAAF81" w14:textId="77777777" w:rsidR="006E110D" w:rsidRPr="006E110D" w:rsidRDefault="1ED86657" w:rsidP="1ED86657">
      <w:pPr>
        <w:spacing w:after="0"/>
        <w:textAlignment w:val="baseline"/>
        <w:rPr>
          <w:rFonts w:ascii="Verdana" w:hAnsi="Verdana"/>
          <w:color w:val="00B050"/>
          <w:sz w:val="18"/>
          <w:szCs w:val="18"/>
        </w:rPr>
      </w:pPr>
      <w:r>
        <w:t>The assets tend to require a lot more talent and skill to pull off and most professional companies will only take on staff with experience of creating the assets, such as the 3D animation of a character or the model of a Ferrari. A lot more time is also spent creating a 3D game, due to all the factors and assets a game needs in a 3D game.</w:t>
      </w:r>
    </w:p>
    <w:p w14:paraId="56BB97AB" w14:textId="06FE6E06" w:rsidR="006E110D" w:rsidRDefault="1ED86657" w:rsidP="1ED86657">
      <w:pPr>
        <w:spacing w:after="0"/>
        <w:textAlignment w:val="baseline"/>
        <w:rPr>
          <w:rFonts w:ascii="Verdana" w:hAnsi="Verdana"/>
          <w:color w:val="00B050"/>
          <w:sz w:val="18"/>
          <w:szCs w:val="18"/>
        </w:rPr>
      </w:pPr>
      <w:r>
        <w:t>An example of a game that uses a 3D game engine is TERA, a MMORPG game that was created using Unreal 3. Unreal Development Kit, developed by Unreal Games, is a games engine that has the tools to create a FPS game but can be adapted to create other games, such as RPGs.</w:t>
      </w:r>
    </w:p>
    <w:p w14:paraId="69CF841D" w14:textId="4A888902" w:rsidR="00706910" w:rsidRPr="006E110D" w:rsidRDefault="1ED86657" w:rsidP="00706910">
      <w:pPr>
        <w:pStyle w:val="Heading1"/>
      </w:pPr>
      <w:bookmarkStart w:id="5" w:name="_Toc509997330"/>
      <w:r>
        <w:t>Mobile Game Engine</w:t>
      </w:r>
      <w:bookmarkEnd w:id="5"/>
    </w:p>
    <w:p w14:paraId="49177977" w14:textId="7D73266B" w:rsidR="002727CF" w:rsidRPr="006E110D" w:rsidRDefault="1ED86657" w:rsidP="1ED86657">
      <w:pPr>
        <w:spacing w:after="0"/>
        <w:textAlignment w:val="baseline"/>
        <w:rPr>
          <w:rFonts w:ascii="Verdana" w:hAnsi="Verdana"/>
          <w:color w:val="00B050"/>
          <w:sz w:val="18"/>
          <w:szCs w:val="18"/>
        </w:rPr>
      </w:pPr>
      <w:r>
        <w:t xml:space="preserve">Mobile Game Engines are new to the scene in the game engine industry. What makes mobile game engines unique is that they incorporate other ways to control a character other than using a keyboard and mouse for example motion controls use the gyroscope in most phones to sense whether the player is tilting the phone left to turn left and </w:t>
      </w:r>
      <w:r w:rsidR="000D41F2">
        <w:t>vice</w:t>
      </w:r>
      <w:r>
        <w:t xml:space="preserve"> versa. Mobile games are not the most graphical intensive games making them easier than other games to create however the hard bit of coding any mobile game is the controls as touch and tilt controls are fairly new to the industry meaning there are not really any pre-written scripts for a game engine to use to make things easier for the developer.</w:t>
      </w:r>
    </w:p>
    <w:p w14:paraId="67EFD4FB" w14:textId="4B4CEC7C" w:rsidR="40504A08" w:rsidRDefault="1ED86657" w:rsidP="1ED86657">
      <w:pPr>
        <w:pStyle w:val="Heading1"/>
        <w:rPr>
          <w:rFonts w:ascii="Verdana" w:hAnsi="Verdana"/>
          <w:sz w:val="18"/>
          <w:szCs w:val="18"/>
        </w:rPr>
      </w:pPr>
      <w:bookmarkStart w:id="6" w:name="_Toc509997331"/>
      <w:r>
        <w:t>Game Engines Advancement</w:t>
      </w:r>
      <w:bookmarkEnd w:id="6"/>
    </w:p>
    <w:p w14:paraId="299ED3F4" w14:textId="77777777" w:rsidR="00EF26AB" w:rsidRPr="000D7A72" w:rsidRDefault="00EF26AB" w:rsidP="40504A08">
      <w:pPr>
        <w:spacing w:after="0"/>
        <w:textAlignment w:val="baseline"/>
        <w:rPr>
          <w:rFonts w:ascii="Verdana" w:hAnsi="Verdana"/>
          <w:color w:val="00B050"/>
          <w:sz w:val="18"/>
          <w:szCs w:val="18"/>
        </w:rPr>
      </w:pPr>
    </w:p>
    <w:p w14:paraId="03BECF85" w14:textId="34A3A451" w:rsidR="007572F4" w:rsidRDefault="006E0A6C" w:rsidP="1ED86657">
      <w:pPr>
        <w:spacing w:after="0"/>
        <w:textAlignment w:val="baseline"/>
        <w:rPr>
          <w:rFonts w:ascii="Verdana" w:hAnsi="Verdana"/>
          <w:color w:val="00B050"/>
          <w:sz w:val="18"/>
          <w:szCs w:val="18"/>
        </w:rPr>
      </w:pPr>
      <w:r>
        <w:rPr>
          <w:noProof/>
          <w:lang w:eastAsia="en-GB"/>
        </w:rPr>
        <w:lastRenderedPageBreak/>
        <w:drawing>
          <wp:anchor distT="0" distB="0" distL="114300" distR="114300" simplePos="0" relativeHeight="251661312" behindDoc="0" locked="0" layoutInCell="1" allowOverlap="1" wp14:anchorId="6DB4A272" wp14:editId="1615199E">
            <wp:simplePos x="0" y="0"/>
            <wp:positionH relativeFrom="column">
              <wp:posOffset>201784</wp:posOffset>
            </wp:positionH>
            <wp:positionV relativeFrom="paragraph">
              <wp:posOffset>612679</wp:posOffset>
            </wp:positionV>
            <wp:extent cx="2969777" cy="1855423"/>
            <wp:effectExtent l="0" t="0" r="2540" b="0"/>
            <wp:wrapSquare wrapText="bothSides"/>
            <wp:docPr id="12" name="Picture 12" descr="Image result for old pinball game for windows">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age result for old pinball game for windows">
                      <a:hlinkClick r:id="rId65"/>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69777" cy="1855423"/>
                    </a:xfrm>
                    <a:prstGeom prst="rect">
                      <a:avLst/>
                    </a:prstGeom>
                    <a:noFill/>
                    <a:ln>
                      <a:noFill/>
                    </a:ln>
                  </pic:spPr>
                </pic:pic>
              </a:graphicData>
            </a:graphic>
          </wp:anchor>
        </w:drawing>
      </w:r>
      <w:r w:rsidR="003F6D77" w:rsidRPr="40504A08">
        <w:t xml:space="preserve">Game engines were unknown to the industry </w:t>
      </w:r>
      <w:r w:rsidR="00FC784C" w:rsidRPr="40504A08">
        <w:t>before 1983</w:t>
      </w:r>
      <w:r w:rsidR="00997841" w:rsidRPr="40504A08">
        <w:t xml:space="preserve"> when the first 2D game engine was made</w:t>
      </w:r>
      <w:r w:rsidR="00925F6B" w:rsidRPr="40504A08">
        <w:t>,</w:t>
      </w:r>
      <w:r w:rsidR="00997841" w:rsidRPr="40504A08">
        <w:t xml:space="preserve"> </w:t>
      </w:r>
      <w:r w:rsidR="00D859A0" w:rsidRPr="40504A08">
        <w:t xml:space="preserve">used mostly to help develop old computer games like the classic pinball machine </w:t>
      </w:r>
      <w:r w:rsidR="00925F6B" w:rsidRPr="40504A08">
        <w:t>and plenty of others.</w:t>
      </w:r>
      <w:r w:rsidR="00EC77F4" w:rsidRPr="40504A08">
        <w:t xml:space="preserve"> Before game engines initial release every single game had to be coded from sc</w:t>
      </w:r>
      <w:r w:rsidR="00C46B24" w:rsidRPr="40504A08">
        <w:t xml:space="preserve">ratch </w:t>
      </w:r>
      <w:r w:rsidR="007C558F">
        <w:t>leading to plenty glitches</w:t>
      </w:r>
      <w:r w:rsidR="002065B7" w:rsidRPr="40504A08">
        <w:t xml:space="preserve"> which slowed down the whole process </w:t>
      </w:r>
      <w:r w:rsidR="00EC6BA6" w:rsidRPr="40504A08">
        <w:t>of developing the game.</w:t>
      </w:r>
      <w:r w:rsidRPr="40504A08">
        <w:t xml:space="preserve"> </w:t>
      </w:r>
    </w:p>
    <w:p w14:paraId="4B6B7797" w14:textId="27206C7A" w:rsidR="003F6D77" w:rsidRDefault="1ED86657" w:rsidP="40504A08">
      <w:pPr>
        <w:spacing w:after="0"/>
        <w:textAlignment w:val="baseline"/>
      </w:pPr>
      <w:r>
        <w:t>However, now game engines have advanced to the point now where you can make a full game without putting too much effort or at least not as much as before game engines, for example with the game engine Construct 2 you can assign your character with a “Platformer” variable making it so your character can jump and move around with the arrow keys. Previously this would have taken weeks without a game engine but now it can be done in a matter of seconds.</w:t>
      </w:r>
    </w:p>
    <w:p w14:paraId="21EE564B" w14:textId="77777777" w:rsidR="00CD7A82" w:rsidRDefault="00CD7A82" w:rsidP="40504A08">
      <w:pPr>
        <w:spacing w:after="0"/>
        <w:textAlignment w:val="baseline"/>
        <w:rPr>
          <w:rFonts w:ascii="Verdana" w:hAnsi="Verdana"/>
          <w:color w:val="00B050"/>
          <w:sz w:val="18"/>
          <w:szCs w:val="18"/>
        </w:rPr>
      </w:pPr>
    </w:p>
    <w:p w14:paraId="495A83AF" w14:textId="08CD107C" w:rsidR="446F7728" w:rsidRPr="00F66459" w:rsidRDefault="1ED86657" w:rsidP="00F66459">
      <w:r>
        <w:t>Game engines make everything more accessible to game designers allowing them to create their very own games with ease as features/functions are usually already included in game engines such as environments and characters in the form of packages.</w:t>
      </w:r>
    </w:p>
    <w:p w14:paraId="383556F2" w14:textId="7CB1387D" w:rsidR="000D7A72" w:rsidRPr="000F3F11" w:rsidRDefault="1ED86657" w:rsidP="1ED86657">
      <w:pPr>
        <w:pStyle w:val="Heading1"/>
        <w:rPr>
          <w:rStyle w:val="eop"/>
        </w:rPr>
      </w:pPr>
      <w:bookmarkStart w:id="7" w:name="_Toc509997332"/>
      <w:r w:rsidRPr="1ED86657">
        <w:rPr>
          <w:rStyle w:val="eop"/>
        </w:rPr>
        <w:t>Construct 2 Tutorial</w:t>
      </w:r>
      <w:bookmarkEnd w:id="7"/>
    </w:p>
    <w:p w14:paraId="35D12034" w14:textId="180659AC" w:rsidR="00782B4A" w:rsidRPr="000F3F11" w:rsidRDefault="1ED86657" w:rsidP="1ED86657">
      <w:pPr>
        <w:rPr>
          <w:color w:val="00B050"/>
        </w:rPr>
      </w:pPr>
      <w:r>
        <w:t>I have included a PowerPoint Presentation with my work that goes over the basics of Construct 2 focusing more on how to add sounds to show how easy this game engine makes adding sound to a game for a developer.</w:t>
      </w:r>
    </w:p>
    <w:p w14:paraId="19877AF8" w14:textId="2E5CADE7" w:rsidR="00A0449E" w:rsidRPr="00A0449E" w:rsidRDefault="1ED86657" w:rsidP="00410523">
      <w:pPr>
        <w:pStyle w:val="Heading1"/>
        <w:rPr>
          <w:lang w:eastAsia="en-GB"/>
        </w:rPr>
      </w:pPr>
      <w:bookmarkStart w:id="8" w:name="_Toc509997333"/>
      <w:r w:rsidRPr="1ED86657">
        <w:rPr>
          <w:rStyle w:val="Heading1Char"/>
          <w:lang w:eastAsia="en-GB"/>
        </w:rPr>
        <w:t>Graphic Rendering</w:t>
      </w:r>
      <w:bookmarkEnd w:id="8"/>
    </w:p>
    <w:p w14:paraId="59274F6F" w14:textId="5FC2C92A" w:rsidR="005331F6" w:rsidRDefault="1ED86657" w:rsidP="1ED86657">
      <w:pPr>
        <w:pStyle w:val="Heading2"/>
        <w:rPr>
          <w:rStyle w:val="Heading2Char"/>
        </w:rPr>
      </w:pPr>
      <w:bookmarkStart w:id="9" w:name="_Toc509997334"/>
      <w:r w:rsidRPr="1ED86657">
        <w:rPr>
          <w:rStyle w:val="Heading2Char"/>
        </w:rPr>
        <w:t>Culling Methods</w:t>
      </w:r>
      <w:bookmarkEnd w:id="9"/>
    </w:p>
    <w:p w14:paraId="4EAC3556" w14:textId="732CB508" w:rsidR="005C2122" w:rsidRDefault="1ED86657" w:rsidP="005C2122">
      <w:r>
        <w:t xml:space="preserve">Every serious 3D game engine uses the culling method to render graphical objects in a game. The frustum culling method saves processing power by only loading/rendering objects the player can see, their point of view. It also only renders the first face of the object not the back which saves processing power as well. </w:t>
      </w:r>
    </w:p>
    <w:p w14:paraId="2F8C929E" w14:textId="7236A3DA" w:rsidR="00A0449E" w:rsidRPr="005C2122" w:rsidRDefault="00A0449E" w:rsidP="005C2122">
      <w:r>
        <w:rPr>
          <w:noProof/>
          <w:lang w:eastAsia="en-GB"/>
        </w:rPr>
        <w:drawing>
          <wp:inline distT="0" distB="0" distL="0" distR="0" wp14:anchorId="70C88DBA" wp14:editId="6CB1DC10">
            <wp:extent cx="2135981" cy="1752600"/>
            <wp:effectExtent l="0" t="0" r="0" b="0"/>
            <wp:docPr id="1945038251" name="picture" descr="Image result for the frustum game engines">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2135981" cy="1752600"/>
                    </a:xfrm>
                    <a:prstGeom prst="rect">
                      <a:avLst/>
                    </a:prstGeom>
                  </pic:spPr>
                </pic:pic>
              </a:graphicData>
            </a:graphic>
          </wp:inline>
        </w:drawing>
      </w:r>
    </w:p>
    <w:p w14:paraId="38468BA3" w14:textId="1A9E6CBA" w:rsidR="1ED86657" w:rsidRDefault="1ED86657" w:rsidP="003D39C0">
      <w:pPr>
        <w:pStyle w:val="Heading2"/>
      </w:pPr>
      <w:bookmarkStart w:id="10" w:name="_Toc509997335"/>
      <w:r w:rsidRPr="1ED86657">
        <w:rPr>
          <w:rStyle w:val="Heading2Char"/>
        </w:rPr>
        <w:t>Rendering Techniques</w:t>
      </w:r>
      <w:bookmarkEnd w:id="10"/>
      <w:r w:rsidR="00126787">
        <w:t xml:space="preserve"> </w:t>
      </w:r>
    </w:p>
    <w:p w14:paraId="225A67C9" w14:textId="062BDEDE" w:rsidR="00777953" w:rsidRDefault="00777953" w:rsidP="1ED86657">
      <w:r>
        <w:t>The computer uses the motherboard to help render game</w:t>
      </w:r>
      <w:r w:rsidR="00FC0170">
        <w:t>s</w:t>
      </w:r>
      <w:r>
        <w:t xml:space="preserve"> for example when you click to shoot</w:t>
      </w:r>
      <w:r w:rsidR="00FC0170">
        <w:t xml:space="preserve"> in a FPS (First Person Shooter) that process will be sent to the north bridge on a mother board to be rendered. However, if you click too many times and it over powers the north bridge it will be sent to </w:t>
      </w:r>
      <w:r w:rsidR="00FC0170">
        <w:lastRenderedPageBreak/>
        <w:t xml:space="preserve">the south bridge to collect </w:t>
      </w:r>
      <w:r w:rsidR="003D39C0">
        <w:t>until the north bridge is free again to render it. If a game is not rendered properly various glitches could happen such as screen tearing and delayed sound effects.</w:t>
      </w:r>
    </w:p>
    <w:p w14:paraId="5C11A0D2" w14:textId="18D3B9E2" w:rsidR="003D39C0" w:rsidRDefault="003D39C0" w:rsidP="1ED86657">
      <w:r>
        <w:rPr>
          <w:noProof/>
          <w:lang w:eastAsia="en-GB"/>
        </w:rPr>
        <w:drawing>
          <wp:inline distT="0" distB="0" distL="0" distR="0" wp14:anchorId="6AED8030" wp14:editId="0B95B598">
            <wp:extent cx="3057525" cy="1719858"/>
            <wp:effectExtent l="0" t="0" r="0" b="0"/>
            <wp:docPr id="11" name="Picture 11" descr="Image result for screen teari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creen teari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66385" cy="1724842"/>
                    </a:xfrm>
                    <a:prstGeom prst="rect">
                      <a:avLst/>
                    </a:prstGeom>
                    <a:noFill/>
                    <a:ln>
                      <a:noFill/>
                    </a:ln>
                  </pic:spPr>
                </pic:pic>
              </a:graphicData>
            </a:graphic>
          </wp:inline>
        </w:drawing>
      </w:r>
    </w:p>
    <w:p w14:paraId="1256508E" w14:textId="58117DB5" w:rsidR="005D1FD4" w:rsidRDefault="1ED86657" w:rsidP="1ED86657">
      <w:pPr>
        <w:pStyle w:val="Heading2"/>
        <w:rPr>
          <w:rStyle w:val="Heading2Char"/>
        </w:rPr>
      </w:pPr>
      <w:bookmarkStart w:id="11" w:name="_Toc509997336"/>
      <w:r w:rsidRPr="1ED86657">
        <w:rPr>
          <w:rStyle w:val="Heading2Char"/>
        </w:rPr>
        <w:t>Lighting</w:t>
      </w:r>
      <w:bookmarkEnd w:id="11"/>
    </w:p>
    <w:p w14:paraId="3210631E" w14:textId="7745A19E" w:rsidR="005D1FD4" w:rsidRDefault="1ED86657" w:rsidP="005D1FD4">
      <w:r>
        <w:t>Lighting in video games can set the mood and theme of a game, and the game engine allows the developer to change this. In most game engines the developer can place lights around the world map of a game. With the light function you can control the radius, direction and intensity/brightness of a light, this means you can make a corridor scary or not by making the brightness of the lights lower than usual creating shadows in the game causing the corridor to be creepier than usual to the player. The picture down below is from a horror game, the first image is from the horror game and for the second one I used the brightness tool in Word to increase the brightness to show that lighting can affect the fear of a player.</w:t>
      </w:r>
    </w:p>
    <w:p w14:paraId="05D374A3" w14:textId="074F4BCE" w:rsidR="003E1B08" w:rsidRPr="005D1FD4" w:rsidRDefault="00B65EE4" w:rsidP="005D1FD4">
      <w:r>
        <w:rPr>
          <w:noProof/>
          <w:lang w:eastAsia="en-GB"/>
        </w:rPr>
        <w:drawing>
          <wp:inline distT="0" distB="0" distL="0" distR="0" wp14:anchorId="081BC40E" wp14:editId="0D9ADCFF">
            <wp:extent cx="2576146" cy="1449082"/>
            <wp:effectExtent l="0" t="0" r="0" b="0"/>
            <wp:docPr id="1126753028" name="picture" descr="Image result for in game corridor">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BEBA8EAE-BF5A-486C-A8C5-ECC9F3942E4B}">
                          <a14:imgProps xmlns:a14="http://schemas.microsoft.com/office/drawing/2010/main">
                            <a14:imgLayer r:embed="rId7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576146" cy="1449082"/>
                    </a:xfrm>
                    <a:prstGeom prst="rect">
                      <a:avLst/>
                    </a:prstGeom>
                  </pic:spPr>
                </pic:pic>
              </a:graphicData>
            </a:graphic>
          </wp:inline>
        </w:drawing>
      </w:r>
      <w:r>
        <w:rPr>
          <w:noProof/>
          <w:lang w:eastAsia="en-GB"/>
        </w:rPr>
        <w:drawing>
          <wp:inline distT="0" distB="0" distL="0" distR="0" wp14:anchorId="5D6342FE" wp14:editId="3518B7DB">
            <wp:extent cx="2576146" cy="1449082"/>
            <wp:effectExtent l="0" t="0" r="0" b="0"/>
            <wp:docPr id="2017536299" name="picture" descr="Image result for in game corridor">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576146" cy="1449082"/>
                    </a:xfrm>
                    <a:prstGeom prst="rect">
                      <a:avLst/>
                    </a:prstGeom>
                  </pic:spPr>
                </pic:pic>
              </a:graphicData>
            </a:graphic>
          </wp:inline>
        </w:drawing>
      </w:r>
    </w:p>
    <w:p w14:paraId="52644F1F" w14:textId="3348786C" w:rsidR="006D6994" w:rsidRDefault="1ED86657" w:rsidP="006D6994">
      <w:pPr>
        <w:pStyle w:val="Heading2"/>
      </w:pPr>
      <w:bookmarkStart w:id="12" w:name="_Toc509997337"/>
      <w:r>
        <w:t>Textures</w:t>
      </w:r>
      <w:bookmarkEnd w:id="12"/>
    </w:p>
    <w:p w14:paraId="7E408F50" w14:textId="435EDAF6" w:rsidR="00692C81" w:rsidRDefault="1ED86657" w:rsidP="00692C81">
      <w:r>
        <w:t>Textures help the performance of the system while loading up a level in a game because textures make it so the graphics card only has to render one object rather than hundreds of the same. For example in a 2D game there will be an image of grass to be used on the floor this is a texture, the texture will then be duplicated across the floor to make it look like a forest or garden. However the computer will only have to render the original texture making the game run smoothly.</w:t>
      </w:r>
    </w:p>
    <w:p w14:paraId="2902D4FA" w14:textId="378A8C71" w:rsidR="003D39C0" w:rsidRDefault="003D39C0" w:rsidP="00692C81">
      <w:r>
        <w:rPr>
          <w:noProof/>
          <w:lang w:eastAsia="en-GB"/>
        </w:rPr>
        <w:lastRenderedPageBreak/>
        <w:drawing>
          <wp:inline distT="0" distB="0" distL="0" distR="0" wp14:anchorId="593AAE2E" wp14:editId="3B390077">
            <wp:extent cx="5124450" cy="3743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24450" cy="3743325"/>
                    </a:xfrm>
                    <a:prstGeom prst="rect">
                      <a:avLst/>
                    </a:prstGeom>
                  </pic:spPr>
                </pic:pic>
              </a:graphicData>
            </a:graphic>
          </wp:inline>
        </w:drawing>
      </w:r>
    </w:p>
    <w:p w14:paraId="026601DE" w14:textId="227DF290" w:rsidR="006D6994" w:rsidRDefault="1ED86657" w:rsidP="1ED86657">
      <w:pPr>
        <w:pStyle w:val="Heading2"/>
        <w:rPr>
          <w:rStyle w:val="Heading2Char"/>
        </w:rPr>
      </w:pPr>
      <w:bookmarkStart w:id="13" w:name="_Toc509997338"/>
      <w:r w:rsidRPr="1ED86657">
        <w:rPr>
          <w:rStyle w:val="Heading2Char"/>
        </w:rPr>
        <w:t>Fogging/Shadowing</w:t>
      </w:r>
      <w:bookmarkEnd w:id="13"/>
    </w:p>
    <w:p w14:paraId="049C3733" w14:textId="68F14847" w:rsidR="1ED86657" w:rsidRDefault="1ED86657" w:rsidP="1ED86657">
      <w:r>
        <w:t>This technique also helps with increasing the performance of the system running the game, it basically softens the colours of the game by adding fog which makes the game system think there are more white or black pixels which are easier to load, which helps cover up the rendering process for the game. It helps as it disrupts the player’s visions of the in game models for characters and objects do the computer doesn’t have to fully load up the model as the player can’t really see it. Shadowing is the same technique as fogging just reversed as it makes more of the pixels black which the game system can easily render.</w:t>
      </w:r>
    </w:p>
    <w:p w14:paraId="3958441A" w14:textId="6F6F2C5F" w:rsidR="00F53CA8" w:rsidRPr="00D75334" w:rsidRDefault="00F53CA8" w:rsidP="00D75334">
      <w:pPr>
        <w:shd w:val="clear" w:color="auto" w:fill="FFFFFF" w:themeFill="background1"/>
        <w:spacing w:before="240" w:after="240" w:line="315" w:lineRule="atLeast"/>
        <w:rPr>
          <w:rFonts w:ascii="Myriad Pro" w:eastAsia="Times New Roman" w:hAnsi="Myriad Pro" w:cs="Times New Roman"/>
          <w:color w:val="4E4E4E"/>
          <w:sz w:val="21"/>
          <w:szCs w:val="21"/>
          <w:lang w:eastAsia="en-GB"/>
        </w:rPr>
      </w:pPr>
      <w:r>
        <w:rPr>
          <w:noProof/>
          <w:lang w:eastAsia="en-GB"/>
        </w:rPr>
        <w:drawing>
          <wp:inline distT="0" distB="0" distL="0" distR="0" wp14:anchorId="3D9A68EC" wp14:editId="4C980C75">
            <wp:extent cx="1876425" cy="1183164"/>
            <wp:effectExtent l="0" t="0" r="0" b="0"/>
            <wp:docPr id="1817161587" name="picture" descr="BAC-CSAAComparis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1942667" cy="1224933"/>
                    </a:xfrm>
                    <a:prstGeom prst="rect">
                      <a:avLst/>
                    </a:prstGeom>
                  </pic:spPr>
                </pic:pic>
              </a:graphicData>
            </a:graphic>
          </wp:inline>
        </w:drawing>
      </w:r>
      <w:r w:rsidR="00D75334">
        <w:rPr>
          <w:noProof/>
          <w:lang w:eastAsia="en-GB"/>
        </w:rPr>
        <w:drawing>
          <wp:inline distT="0" distB="0" distL="0" distR="0" wp14:anchorId="003F61E4" wp14:editId="709F1663">
            <wp:extent cx="2940886" cy="1169670"/>
            <wp:effectExtent l="0" t="0" r="0" b="0"/>
            <wp:docPr id="599607363" name="picture" descr="level_of_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3003419" cy="1194541"/>
                    </a:xfrm>
                    <a:prstGeom prst="rect">
                      <a:avLst/>
                    </a:prstGeom>
                  </pic:spPr>
                </pic:pic>
              </a:graphicData>
            </a:graphic>
          </wp:inline>
        </w:drawing>
      </w:r>
    </w:p>
    <w:p w14:paraId="4F6FAC76" w14:textId="39284114" w:rsidR="006D6994" w:rsidRDefault="1ED86657" w:rsidP="1ED86657">
      <w:pPr>
        <w:pStyle w:val="Heading2"/>
        <w:rPr>
          <w:rStyle w:val="Heading2Char"/>
        </w:rPr>
      </w:pPr>
      <w:bookmarkStart w:id="14" w:name="_Toc509997339"/>
      <w:r w:rsidRPr="1ED86657">
        <w:rPr>
          <w:rStyle w:val="Heading2Char"/>
        </w:rPr>
        <w:t>Depth Testing</w:t>
      </w:r>
      <w:bookmarkEnd w:id="14"/>
    </w:p>
    <w:p w14:paraId="3560A95D" w14:textId="2F9F3547" w:rsidR="007C558F" w:rsidRDefault="00EF5AF7" w:rsidP="00ED34F5">
      <w:r>
        <w:t xml:space="preserve">Depth testing is a rendering technique used to determine which objects are in front of one another at the same pixel location in the image so that the computer doesn’t have </w:t>
      </w:r>
      <w:r w:rsidR="00F775A8">
        <w:t>to render the concealed</w:t>
      </w:r>
      <w:r>
        <w:t xml:space="preserve"> object.</w:t>
      </w:r>
      <w:r w:rsidR="00F775A8">
        <w:t xml:space="preserve"> For example if there was a stack of boxes used in a game the computer using pixel depth testing will know that some boxes overlap so the computer won’t have to render the overlapped image to save processing power.</w:t>
      </w:r>
    </w:p>
    <w:p w14:paraId="45E24B0C" w14:textId="6C1D7E97" w:rsidR="007C558F" w:rsidRPr="00ED34F5" w:rsidRDefault="00E8067C" w:rsidP="008C58DE">
      <w:pPr>
        <w:rPr>
          <w:color w:val="70AD47" w:themeColor="accent6"/>
        </w:rPr>
      </w:pPr>
      <w:r>
        <w:rPr>
          <w:noProof/>
          <w:lang w:eastAsia="en-GB"/>
        </w:rPr>
        <w:lastRenderedPageBreak/>
        <w:drawing>
          <wp:inline distT="0" distB="0" distL="0" distR="0" wp14:anchorId="1EB87404" wp14:editId="31EE5FD4">
            <wp:extent cx="2611315" cy="1406916"/>
            <wp:effectExtent l="0" t="0" r="0" b="3175"/>
            <wp:docPr id="15" name="Picture 15">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brightnessContrast bright="20000" contrast="-40000"/>
                              </a14:imgEffect>
                            </a14:imgLayer>
                          </a14:imgProps>
                        </a:ext>
                      </a:extLst>
                    </a:blip>
                    <a:stretch>
                      <a:fillRect/>
                    </a:stretch>
                  </pic:blipFill>
                  <pic:spPr>
                    <a:xfrm>
                      <a:off x="0" y="0"/>
                      <a:ext cx="2627985" cy="1415897"/>
                    </a:xfrm>
                    <a:prstGeom prst="rect">
                      <a:avLst/>
                    </a:prstGeom>
                  </pic:spPr>
                </pic:pic>
              </a:graphicData>
            </a:graphic>
          </wp:inline>
        </w:drawing>
      </w:r>
    </w:p>
    <w:p w14:paraId="7A6ED00B" w14:textId="6757BECC" w:rsidR="006D6994" w:rsidRDefault="1ED86657" w:rsidP="1ED86657">
      <w:pPr>
        <w:pStyle w:val="Heading2"/>
        <w:rPr>
          <w:rStyle w:val="Heading2Char"/>
        </w:rPr>
      </w:pPr>
      <w:bookmarkStart w:id="15" w:name="_Toc509997340"/>
      <w:r w:rsidRPr="1ED86657">
        <w:rPr>
          <w:rStyle w:val="Heading2Char"/>
        </w:rPr>
        <w:t>Anti-Aliasing</w:t>
      </w:r>
      <w:bookmarkEnd w:id="15"/>
    </w:p>
    <w:p w14:paraId="2C3F83A2" w14:textId="6E5FFEA5" w:rsidR="001B36BC" w:rsidRPr="001B36BC" w:rsidRDefault="1ED86657" w:rsidP="001B36BC">
      <w:r>
        <w:t>Anti-Aliasing is a technique used to make the game look appealing to the audience it does this by scanning all objects and characters detecting rough jagged edges and smoothing them out making the game look good. This technique makes games look infinitely better, however it comes at a price as it is very demanding on a computer’s hardware meaning only high spec computers can handle anti-aliasing. Anti-aliasing works by adding more pixels in between the jagged edges to smooth them out however this means the computer loads up more pixels than needed making the game lag and act slowly.</w:t>
      </w:r>
    </w:p>
    <w:p w14:paraId="70CDF5E5" w14:textId="77E1F732" w:rsidR="40504A08" w:rsidRDefault="40504A08" w:rsidP="40504A08">
      <w:r>
        <w:rPr>
          <w:noProof/>
          <w:lang w:eastAsia="en-GB"/>
        </w:rPr>
        <w:drawing>
          <wp:inline distT="0" distB="0" distL="0" distR="0" wp14:anchorId="5DF4FAFE" wp14:editId="6862BDA3">
            <wp:extent cx="4524375" cy="3390900"/>
            <wp:effectExtent l="0" t="0" r="0" b="0"/>
            <wp:docPr id="1766478887" name="picture">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a:extLst>
                        <a:ext uri="{28A0092B-C50C-407E-A947-70E740481C1C}">
                          <a14:useLocalDpi xmlns:a14="http://schemas.microsoft.com/office/drawing/2010/main" val="0"/>
                        </a:ext>
                      </a:extLst>
                    </a:blip>
                    <a:stretch>
                      <a:fillRect/>
                    </a:stretch>
                  </pic:blipFill>
                  <pic:spPr>
                    <a:xfrm>
                      <a:off x="0" y="0"/>
                      <a:ext cx="4524375" cy="3390900"/>
                    </a:xfrm>
                    <a:prstGeom prst="rect">
                      <a:avLst/>
                    </a:prstGeom>
                  </pic:spPr>
                </pic:pic>
              </a:graphicData>
            </a:graphic>
          </wp:inline>
        </w:drawing>
      </w:r>
    </w:p>
    <w:p w14:paraId="69DF9559" w14:textId="1C903AC6" w:rsidR="40504A08" w:rsidRDefault="40504A08" w:rsidP="40504A08">
      <w:pPr>
        <w:rPr>
          <w:rFonts w:ascii="Calibri" w:eastAsia="Calibri" w:hAnsi="Calibri" w:cs="Calibri"/>
        </w:rPr>
      </w:pPr>
    </w:p>
    <w:p w14:paraId="4EB1AD43" w14:textId="2CADC3F0" w:rsidR="006D6994" w:rsidRDefault="1ED86657" w:rsidP="1ED86657">
      <w:pPr>
        <w:pStyle w:val="Heading2"/>
        <w:rPr>
          <w:rStyle w:val="Heading2Char"/>
        </w:rPr>
      </w:pPr>
      <w:bookmarkStart w:id="16" w:name="_Toc509997341"/>
      <w:r w:rsidRPr="1ED86657">
        <w:rPr>
          <w:rStyle w:val="Heading2Char"/>
        </w:rPr>
        <w:t>Vertex &amp; Pixel Shaders</w:t>
      </w:r>
      <w:bookmarkEnd w:id="16"/>
    </w:p>
    <w:p w14:paraId="3FEE00B5" w14:textId="30C5E424" w:rsidR="00067A93" w:rsidRPr="00067A93" w:rsidRDefault="1ED86657" w:rsidP="1ED86657">
      <w:r w:rsidRPr="1ED86657">
        <w:t xml:space="preserve">Vertex shaders transform the </w:t>
      </w:r>
      <w:r w:rsidR="000D41F2" w:rsidRPr="1ED86657">
        <w:t>attributes</w:t>
      </w:r>
      <w:r w:rsidRPr="1ED86657">
        <w:t xml:space="preserve"> of an in game objects vertices such as; texture, colour, direction and position. Vertex shaders can quickly </w:t>
      </w:r>
      <w:r w:rsidR="000D41F2" w:rsidRPr="1ED86657">
        <w:t>tweak</w:t>
      </w:r>
      <w:r w:rsidRPr="1ED86657">
        <w:t xml:space="preserve"> a character model while a game is being rendered to make the game look more appealing. Although vertex shaders have many </w:t>
      </w:r>
      <w:r w:rsidR="000D41F2" w:rsidRPr="1ED86657">
        <w:t>useless</w:t>
      </w:r>
      <w:r w:rsidRPr="1ED86657">
        <w:t xml:space="preserve"> they are mainly used to render things like water in games as when the water ripples that is because the vertex shader is constantly changing the height of the vertices to create that simulation. </w:t>
      </w:r>
    </w:p>
    <w:p w14:paraId="1F3A0FF5" w14:textId="0BB6FF8C" w:rsidR="00067A93" w:rsidRPr="00067A93" w:rsidRDefault="1ED86657" w:rsidP="1ED86657">
      <w:r>
        <w:t>Pixel shaders is a technique that computers will use to make characters and objects look better, as this is the technique that defines what the colour of each pixel should be while also working out how to change the pixels to represent light hitting the object or a shadow casting over it.</w:t>
      </w:r>
    </w:p>
    <w:p w14:paraId="2B872BD6" w14:textId="77777777" w:rsidR="005331F6" w:rsidRDefault="1ED86657" w:rsidP="1ED86657">
      <w:pPr>
        <w:pStyle w:val="Heading1"/>
        <w:rPr>
          <w:rStyle w:val="Heading1Char"/>
          <w:lang w:eastAsia="en-GB"/>
        </w:rPr>
      </w:pPr>
      <w:bookmarkStart w:id="17" w:name="_Toc509997342"/>
      <w:r w:rsidRPr="1ED86657">
        <w:rPr>
          <w:rStyle w:val="Heading1Char"/>
        </w:rPr>
        <w:lastRenderedPageBreak/>
        <w:t>Animation S</w:t>
      </w:r>
      <w:r w:rsidRPr="1ED86657">
        <w:rPr>
          <w:rStyle w:val="Heading1Char"/>
          <w:lang w:eastAsia="en-GB"/>
        </w:rPr>
        <w:t>ystems</w:t>
      </w:r>
      <w:bookmarkEnd w:id="17"/>
    </w:p>
    <w:p w14:paraId="70ECBC04" w14:textId="57B39255" w:rsidR="005331F6" w:rsidRDefault="1ED86657" w:rsidP="1ED86657">
      <w:pPr>
        <w:pStyle w:val="Heading2"/>
        <w:rPr>
          <w:rStyle w:val="Heading2Char"/>
          <w:lang w:eastAsia="en-GB"/>
        </w:rPr>
      </w:pPr>
      <w:bookmarkStart w:id="18" w:name="_Toc509997343"/>
      <w:r w:rsidRPr="1ED86657">
        <w:rPr>
          <w:rStyle w:val="Heading2Char"/>
          <w:lang w:eastAsia="en-GB"/>
        </w:rPr>
        <w:t>Path-Based</w:t>
      </w:r>
      <w:bookmarkEnd w:id="18"/>
    </w:p>
    <w:p w14:paraId="1F01BCE5" w14:textId="08E66CD6" w:rsidR="00D5761A" w:rsidRDefault="1ED86657" w:rsidP="1ED86657">
      <w:pPr>
        <w:rPr>
          <w:lang w:eastAsia="en-GB"/>
        </w:rPr>
      </w:pPr>
      <w:r w:rsidRPr="1ED86657">
        <w:rPr>
          <w:lang w:eastAsia="en-GB"/>
        </w:rPr>
        <w:t xml:space="preserve">A commonly used animation system is a path based system, this is when animated objects in a game such as a door will have a path to follow rather than having each frame of it opening being hand drawn. </w:t>
      </w:r>
    </w:p>
    <w:p w14:paraId="39730F23" w14:textId="0F99CD21" w:rsidR="00BF3914" w:rsidRPr="00D5761A" w:rsidRDefault="1ED86657" w:rsidP="1ED86657">
      <w:pPr>
        <w:rPr>
          <w:lang w:eastAsia="en-GB"/>
        </w:rPr>
      </w:pPr>
      <w:r w:rsidRPr="1ED86657">
        <w:rPr>
          <w:lang w:eastAsia="en-GB"/>
        </w:rPr>
        <w:t xml:space="preserve">A path based system is an animation technique used to make animating a certain movement easier for the user, for example if you wanted to anime a ball bouncing up and down you would usually have to hand draw every single frame whereas if you use the path-based technique prominent in most animating software the computer will fill in the blanks itself so all you have to do is draw the ball then tell the computer where you want it to go by setting key frames of the balls original position then where you want its end point to be and it will just repeat the drawing along the path you made making an animation.  </w:t>
      </w:r>
    </w:p>
    <w:p w14:paraId="55E7319D" w14:textId="1B3AEFCD" w:rsidR="40504A08" w:rsidRDefault="40504A08" w:rsidP="40504A08">
      <w:r>
        <w:rPr>
          <w:noProof/>
          <w:lang w:eastAsia="en-GB"/>
        </w:rPr>
        <w:drawing>
          <wp:inline distT="0" distB="0" distL="0" distR="0" wp14:anchorId="403D7E90" wp14:editId="5BBB4094">
            <wp:extent cx="4057650" cy="1276350"/>
            <wp:effectExtent l="0" t="0" r="0" b="0"/>
            <wp:docPr id="701348700" name="picture">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a:extLst>
                        <a:ext uri="{28A0092B-C50C-407E-A947-70E740481C1C}">
                          <a14:useLocalDpi xmlns:a14="http://schemas.microsoft.com/office/drawing/2010/main" val="0"/>
                        </a:ext>
                      </a:extLst>
                    </a:blip>
                    <a:stretch>
                      <a:fillRect/>
                    </a:stretch>
                  </pic:blipFill>
                  <pic:spPr>
                    <a:xfrm>
                      <a:off x="0" y="0"/>
                      <a:ext cx="4057650" cy="1276350"/>
                    </a:xfrm>
                    <a:prstGeom prst="rect">
                      <a:avLst/>
                    </a:prstGeom>
                  </pic:spPr>
                </pic:pic>
              </a:graphicData>
            </a:graphic>
          </wp:inline>
        </w:drawing>
      </w:r>
    </w:p>
    <w:p w14:paraId="1FF8DAF9" w14:textId="6FE2897E" w:rsidR="005331F6" w:rsidRDefault="1ED86657" w:rsidP="1ED86657">
      <w:pPr>
        <w:pStyle w:val="Heading2"/>
        <w:rPr>
          <w:rStyle w:val="Heading2Char"/>
          <w:lang w:eastAsia="en-GB"/>
        </w:rPr>
      </w:pPr>
      <w:bookmarkStart w:id="19" w:name="_Toc509997344"/>
      <w:r w:rsidRPr="1ED86657">
        <w:rPr>
          <w:rStyle w:val="Heading2Char"/>
          <w:lang w:eastAsia="en-GB"/>
        </w:rPr>
        <w:t>Inverse Kinematics</w:t>
      </w:r>
      <w:bookmarkEnd w:id="19"/>
    </w:p>
    <w:p w14:paraId="60C1925E" w14:textId="3269D80D" w:rsidR="009148D7" w:rsidRPr="009148D7" w:rsidRDefault="1ED86657" w:rsidP="1ED86657">
      <w:pPr>
        <w:rPr>
          <w:lang w:eastAsia="en-GB"/>
        </w:rPr>
      </w:pPr>
      <w:r w:rsidRPr="1ED86657">
        <w:rPr>
          <w:lang w:eastAsia="en-GB"/>
        </w:rPr>
        <w:t>Inverse Kinematics is a very useful animation technique used by professionals as it saves a lot of time and energy while animating, too describe how this animation technique works I will first have to explain the properties a human model will have in a animation software. A human model will have a skeleton inside it which the animator can edit by having the ability to move each body part individually, put together with inverse kinematics when the animator moves an arm it will also slightly move the other joints connected to the arm making a fluid and realistic motion.</w:t>
      </w:r>
    </w:p>
    <w:p w14:paraId="0A1CF516" w14:textId="53A79291" w:rsidR="40504A08" w:rsidRDefault="40504A08" w:rsidP="40504A08">
      <w:r>
        <w:rPr>
          <w:noProof/>
          <w:lang w:eastAsia="en-GB"/>
        </w:rPr>
        <w:drawing>
          <wp:inline distT="0" distB="0" distL="0" distR="0" wp14:anchorId="0BA2C35E" wp14:editId="3A7D4C32">
            <wp:extent cx="4572000" cy="2571750"/>
            <wp:effectExtent l="0" t="0" r="0" b="0"/>
            <wp:docPr id="223404761" name="picture">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050773B" w14:textId="1C730033" w:rsidR="40504A08" w:rsidRDefault="40504A08" w:rsidP="40504A08">
      <w:pPr>
        <w:rPr>
          <w:rFonts w:ascii="Calibri" w:eastAsia="Calibri" w:hAnsi="Calibri" w:cs="Calibri"/>
        </w:rPr>
      </w:pPr>
    </w:p>
    <w:p w14:paraId="236A5E25" w14:textId="6C4AF942" w:rsidR="005331F6" w:rsidRDefault="1ED86657" w:rsidP="1ED86657">
      <w:pPr>
        <w:pStyle w:val="Heading2"/>
        <w:rPr>
          <w:rStyle w:val="Heading2Char"/>
          <w:lang w:eastAsia="en-GB"/>
        </w:rPr>
      </w:pPr>
      <w:bookmarkStart w:id="20" w:name="_Toc509997345"/>
      <w:r w:rsidRPr="1ED86657">
        <w:rPr>
          <w:rStyle w:val="Heading2Char"/>
          <w:lang w:eastAsia="en-GB"/>
        </w:rPr>
        <w:lastRenderedPageBreak/>
        <w:t>Forward Kinematics</w:t>
      </w:r>
      <w:bookmarkEnd w:id="20"/>
    </w:p>
    <w:p w14:paraId="17E34DAC" w14:textId="6B615D68" w:rsidR="00CD7A82" w:rsidRDefault="1ED86657" w:rsidP="00CD7A82">
      <w:pPr>
        <w:rPr>
          <w:lang w:eastAsia="en-GB"/>
        </w:rPr>
      </w:pPr>
      <w:r w:rsidRPr="1ED86657">
        <w:rPr>
          <w:lang w:eastAsia="en-GB"/>
        </w:rPr>
        <w:t>Forward kinematics is basically a manual version of inverse kinematics as with this technique you have to move each joint yourself in order to animate the character, not only that but if you were to animate a hand you would have to move the arm before the hand as this goes along with the hierarchy system. Some animators prefer this over inverse kinematics as they feel like they have more control as they can fully manipulate the movements of the character.</w:t>
      </w:r>
    </w:p>
    <w:p w14:paraId="3D9C945D" w14:textId="2593732A" w:rsidR="39573FE2" w:rsidRDefault="1ED86657" w:rsidP="1ED86657">
      <w:pPr>
        <w:pStyle w:val="Heading2"/>
        <w:rPr>
          <w:rStyle w:val="Heading2Char"/>
          <w:lang w:eastAsia="en-GB"/>
        </w:rPr>
      </w:pPr>
      <w:bookmarkStart w:id="21" w:name="_Toc509997346"/>
      <w:r w:rsidRPr="1ED86657">
        <w:rPr>
          <w:rStyle w:val="Heading2Char"/>
          <w:lang w:eastAsia="en-GB"/>
        </w:rPr>
        <w:t>Particle Systems</w:t>
      </w:r>
      <w:bookmarkEnd w:id="21"/>
    </w:p>
    <w:p w14:paraId="6FE10421" w14:textId="00498C83" w:rsidR="39573FE2" w:rsidRDefault="1ED86657" w:rsidP="39573FE2">
      <w:r>
        <w:t xml:space="preserve">A particle system is a rendering technique used to produce in game assets such as fire, snow or rain. Fire in games is made up of a large number of tiny sprites in fires case wavering. The particle system will use an emitter acting as a source to produce all the sprites/particles to make up the fire. The particles/sprites produced by the emitter will contain information such as; colour, lifespan, size and velocity all so the particles fit in with the background and what they are supposed to be for example if they are meant to be simulating rain they will have to have the right colour and lifespan so that when they hit the ground they disappear making it look natural. </w:t>
      </w:r>
    </w:p>
    <w:p w14:paraId="388B7738" w14:textId="18B75CAF" w:rsidR="40504A08" w:rsidRDefault="40504A08" w:rsidP="40504A08">
      <w:r>
        <w:rPr>
          <w:noProof/>
          <w:lang w:eastAsia="en-GB"/>
        </w:rPr>
        <w:drawing>
          <wp:inline distT="0" distB="0" distL="0" distR="0" wp14:anchorId="4C4B77C1" wp14:editId="1709EF05">
            <wp:extent cx="4572000" cy="2800350"/>
            <wp:effectExtent l="0" t="0" r="0" b="0"/>
            <wp:docPr id="882536415" name="picture">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789272BA" w14:textId="4CE39742" w:rsidR="40504A08" w:rsidRDefault="40504A08" w:rsidP="40504A08">
      <w:pPr>
        <w:rPr>
          <w:rFonts w:ascii="Calibri" w:eastAsia="Calibri" w:hAnsi="Calibri" w:cs="Calibri"/>
        </w:rPr>
      </w:pPr>
    </w:p>
    <w:p w14:paraId="5AC07A82" w14:textId="77777777" w:rsidR="005331F6" w:rsidRDefault="1ED86657" w:rsidP="1ED86657">
      <w:pPr>
        <w:pStyle w:val="Heading1"/>
        <w:rPr>
          <w:rStyle w:val="Heading1Char"/>
          <w:lang w:eastAsia="en-GB"/>
        </w:rPr>
      </w:pPr>
      <w:bookmarkStart w:id="22" w:name="_Toc509997347"/>
      <w:r w:rsidRPr="1ED86657">
        <w:rPr>
          <w:rStyle w:val="Heading1Char"/>
          <w:lang w:eastAsia="en-GB"/>
        </w:rPr>
        <w:t>Systems</w:t>
      </w:r>
      <w:bookmarkEnd w:id="22"/>
    </w:p>
    <w:p w14:paraId="457D8CA5" w14:textId="455FCB19" w:rsidR="005331F6" w:rsidRDefault="1ED86657" w:rsidP="1ED86657">
      <w:pPr>
        <w:pStyle w:val="Heading2"/>
        <w:rPr>
          <w:rStyle w:val="Heading2Char"/>
          <w:lang w:eastAsia="en-GB"/>
        </w:rPr>
      </w:pPr>
      <w:bookmarkStart w:id="23" w:name="_Toc509997348"/>
      <w:r w:rsidRPr="1ED86657">
        <w:rPr>
          <w:rStyle w:val="Heading2Char"/>
          <w:lang w:eastAsia="en-GB"/>
        </w:rPr>
        <w:t>Effects</w:t>
      </w:r>
      <w:bookmarkEnd w:id="23"/>
    </w:p>
    <w:p w14:paraId="028E6732" w14:textId="612DF49D" w:rsidR="00ED34F5" w:rsidRDefault="00ED34F5" w:rsidP="0011095F">
      <w:pPr>
        <w:rPr>
          <w:lang w:eastAsia="en-GB"/>
        </w:rPr>
      </w:pPr>
      <w:r>
        <w:rPr>
          <w:lang w:eastAsia="en-GB"/>
        </w:rPr>
        <w:t xml:space="preserve">Effects in video game engines </w:t>
      </w:r>
      <w:r w:rsidR="008B1B22">
        <w:rPr>
          <w:lang w:eastAsia="en-GB"/>
        </w:rPr>
        <w:t>can range from visual effects to in game audio and they are used to improve the players experience in the game however they do require processing power, every video game engine will allow the user to input these.</w:t>
      </w:r>
      <w:r w:rsidR="00D77F9E">
        <w:rPr>
          <w:lang w:eastAsia="en-GB"/>
        </w:rPr>
        <w:t xml:space="preserve"> An example of a visual effect that most developers use is an explosion for example a bomb in a game </w:t>
      </w:r>
      <w:r w:rsidR="000D41F2">
        <w:rPr>
          <w:lang w:eastAsia="en-GB"/>
        </w:rPr>
        <w:t>however</w:t>
      </w:r>
      <w:r w:rsidR="00D77F9E">
        <w:rPr>
          <w:lang w:eastAsia="en-GB"/>
        </w:rPr>
        <w:t xml:space="preserve"> when this visual effect is used it takes a lot of processing power to render, especially when a lot of</w:t>
      </w:r>
      <w:r w:rsidR="00CE525A">
        <w:rPr>
          <w:lang w:eastAsia="en-GB"/>
        </w:rPr>
        <w:t xml:space="preserve"> bombs are places in a game it will most likely lag because the computer can’t render it in time.</w:t>
      </w:r>
      <w:r w:rsidR="00D77F9E">
        <w:rPr>
          <w:lang w:eastAsia="en-GB"/>
        </w:rPr>
        <w:t xml:space="preserve"> </w:t>
      </w:r>
    </w:p>
    <w:p w14:paraId="3B0E089F" w14:textId="3459DC8A" w:rsidR="00410523" w:rsidRDefault="00410523" w:rsidP="0011095F">
      <w:pPr>
        <w:rPr>
          <w:lang w:eastAsia="en-GB"/>
        </w:rPr>
      </w:pPr>
      <w:r>
        <w:rPr>
          <w:noProof/>
          <w:lang w:eastAsia="en-GB"/>
        </w:rPr>
        <w:lastRenderedPageBreak/>
        <w:drawing>
          <wp:inline distT="0" distB="0" distL="0" distR="0" wp14:anchorId="766E570C" wp14:editId="575E5025">
            <wp:extent cx="3190875" cy="1656243"/>
            <wp:effectExtent l="0" t="0" r="0" b="1270"/>
            <wp:docPr id="14" name="Picture 14">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03374" cy="1662731"/>
                    </a:xfrm>
                    <a:prstGeom prst="rect">
                      <a:avLst/>
                    </a:prstGeom>
                  </pic:spPr>
                </pic:pic>
              </a:graphicData>
            </a:graphic>
          </wp:inline>
        </w:drawing>
      </w:r>
    </w:p>
    <w:p w14:paraId="11A4402C" w14:textId="4902A4F7" w:rsidR="00CE525A" w:rsidRDefault="00F9577D" w:rsidP="0011095F">
      <w:pPr>
        <w:rPr>
          <w:lang w:eastAsia="en-GB"/>
        </w:rPr>
      </w:pPr>
      <w:hyperlink r:id="rId91" w:history="1">
        <w:r w:rsidR="00410523" w:rsidRPr="00AA7C23">
          <w:rPr>
            <w:rStyle w:val="Hyperlink"/>
            <w:lang w:eastAsia="en-GB"/>
          </w:rPr>
          <w:t>https://www.youtube.com/watch?v=om5TwLETieA</w:t>
        </w:r>
      </w:hyperlink>
    </w:p>
    <w:p w14:paraId="1B8A7FEF" w14:textId="1D96B018" w:rsidR="00996FEB" w:rsidRDefault="1ED86657" w:rsidP="1ED86657">
      <w:pPr>
        <w:pStyle w:val="Heading2"/>
        <w:rPr>
          <w:rStyle w:val="Heading2Char"/>
          <w:lang w:eastAsia="en-GB"/>
        </w:rPr>
      </w:pPr>
      <w:bookmarkStart w:id="24" w:name="_Toc509997349"/>
      <w:r w:rsidRPr="1ED86657">
        <w:rPr>
          <w:rStyle w:val="Heading2Char"/>
          <w:lang w:eastAsia="en-GB"/>
        </w:rPr>
        <w:t>Networking</w:t>
      </w:r>
      <w:bookmarkEnd w:id="24"/>
    </w:p>
    <w:p w14:paraId="7BD5ECF2" w14:textId="01E27199" w:rsidR="00000E28" w:rsidRDefault="00000E28" w:rsidP="0011095F">
      <w:pPr>
        <w:rPr>
          <w:lang w:eastAsia="en-GB"/>
        </w:rPr>
      </w:pPr>
      <w:r>
        <w:rPr>
          <w:lang w:eastAsia="en-GB"/>
        </w:rPr>
        <w:t xml:space="preserve">Networking can make or break a game as networking in video games is usually used to allow online multiplayer available for games. Which means that if a multiplayer game has bad networking it will make the game highly unenjoyable as if </w:t>
      </w:r>
      <w:r w:rsidR="00CF34D2">
        <w:rPr>
          <w:lang w:eastAsia="en-GB"/>
        </w:rPr>
        <w:t>a game</w:t>
      </w:r>
      <w:r>
        <w:rPr>
          <w:lang w:eastAsia="en-GB"/>
        </w:rPr>
        <w:t xml:space="preserve"> is constantly buffering as the servers running the game can’t </w:t>
      </w:r>
      <w:r w:rsidR="00CF34D2">
        <w:rPr>
          <w:lang w:eastAsia="en-GB"/>
        </w:rPr>
        <w:t>handle the input from all the players no one would play that game as you couldn’t play it properly. Although usually a game with good online multiplayer from networking would be more enjoyable for the player tha</w:t>
      </w:r>
      <w:r w:rsidR="006E01F9">
        <w:rPr>
          <w:lang w:eastAsia="en-GB"/>
        </w:rPr>
        <w:t xml:space="preserve">n a single player game as they can play with </w:t>
      </w:r>
      <w:r w:rsidR="00554A0F">
        <w:rPr>
          <w:lang w:eastAsia="en-GB"/>
        </w:rPr>
        <w:t>their</w:t>
      </w:r>
      <w:r w:rsidR="006E01F9">
        <w:rPr>
          <w:lang w:eastAsia="en-GB"/>
        </w:rPr>
        <w:t xml:space="preserve"> friends.</w:t>
      </w:r>
    </w:p>
    <w:p w14:paraId="370FB9FC" w14:textId="4BE48104" w:rsidR="00554A0F" w:rsidRDefault="00554A0F" w:rsidP="0011095F">
      <w:pPr>
        <w:rPr>
          <w:lang w:eastAsia="en-GB"/>
        </w:rPr>
      </w:pPr>
      <w:r>
        <w:rPr>
          <w:lang w:eastAsia="en-GB"/>
        </w:rPr>
        <w:t>Online game can also be ruined by the players by taking advantage of the networking code for example with the gam</w:t>
      </w:r>
      <w:r w:rsidRPr="000D41F2">
        <w:t xml:space="preserve">e </w:t>
      </w:r>
      <w:r w:rsidR="000D41F2" w:rsidRPr="000D41F2">
        <w:t>Counter-Strike: Global Offensive</w:t>
      </w:r>
      <w:r w:rsidR="000D41F2">
        <w:rPr>
          <w:rFonts w:ascii="Arial" w:hAnsi="Arial" w:cs="Arial"/>
          <w:sz w:val="36"/>
          <w:szCs w:val="36"/>
          <w:shd w:val="clear" w:color="auto" w:fill="FFFFFF"/>
        </w:rPr>
        <w:t xml:space="preserve"> </w:t>
      </w:r>
      <w:r>
        <w:rPr>
          <w:lang w:eastAsia="en-GB"/>
        </w:rPr>
        <w:t xml:space="preserve">used to be really popular but then too many people started hacking the game to their advantage </w:t>
      </w:r>
      <w:r w:rsidR="008C17BE">
        <w:rPr>
          <w:lang w:eastAsia="en-GB"/>
        </w:rPr>
        <w:t xml:space="preserve">making the game unfair, resulting in many people leaving matches and eventually not playing it in general. This is mainly the players fault but it is also the developers as they didn’t create a secure network which people couldn’t hack in to and exploit. </w:t>
      </w:r>
      <w:r w:rsidR="008C0732">
        <w:rPr>
          <w:lang w:eastAsia="en-GB"/>
        </w:rPr>
        <w:t xml:space="preserve">As you can see from the picture down below this player is using a cheat commonly known as wall hacking which is where you can see enemy players through walls which is unrealistic meaning that the cheater can know where </w:t>
      </w:r>
      <w:r w:rsidR="00DC3C4F">
        <w:rPr>
          <w:lang w:eastAsia="en-GB"/>
        </w:rPr>
        <w:t>all of the enemy players are at any time making the game unfair.</w:t>
      </w:r>
    </w:p>
    <w:p w14:paraId="2F4969B3" w14:textId="10DBD7B1" w:rsidR="008C0732" w:rsidRDefault="008C0732" w:rsidP="0011095F">
      <w:pPr>
        <w:rPr>
          <w:lang w:eastAsia="en-GB"/>
        </w:rPr>
      </w:pPr>
      <w:r>
        <w:rPr>
          <w:noProof/>
          <w:lang w:eastAsia="en-GB"/>
        </w:rPr>
        <w:drawing>
          <wp:inline distT="0" distB="0" distL="0" distR="0" wp14:anchorId="5CEE4950" wp14:editId="1142DEC9">
            <wp:extent cx="5731510" cy="29667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66720"/>
                    </a:xfrm>
                    <a:prstGeom prst="rect">
                      <a:avLst/>
                    </a:prstGeom>
                  </pic:spPr>
                </pic:pic>
              </a:graphicData>
            </a:graphic>
          </wp:inline>
        </w:drawing>
      </w:r>
    </w:p>
    <w:p w14:paraId="1A9A3540" w14:textId="77777777" w:rsidR="00B239DC" w:rsidRPr="0011095F" w:rsidRDefault="00B239DC" w:rsidP="0011095F">
      <w:pPr>
        <w:rPr>
          <w:lang w:eastAsia="en-GB"/>
        </w:rPr>
      </w:pPr>
    </w:p>
    <w:p w14:paraId="0055CA4A" w14:textId="4440E197" w:rsidR="00D5761A" w:rsidRPr="00D5761A" w:rsidRDefault="1ED86657" w:rsidP="00D75334">
      <w:pPr>
        <w:pStyle w:val="Heading1"/>
      </w:pPr>
      <w:bookmarkStart w:id="25" w:name="_Toc509997350"/>
      <w:r>
        <w:lastRenderedPageBreak/>
        <w:t>Artificial Intelligence</w:t>
      </w:r>
      <w:bookmarkEnd w:id="25"/>
    </w:p>
    <w:p w14:paraId="1F0ACA51" w14:textId="690A5D22" w:rsidR="005331F6" w:rsidRDefault="1ED86657" w:rsidP="1ED86657">
      <w:pPr>
        <w:pStyle w:val="Heading2"/>
        <w:rPr>
          <w:rStyle w:val="Heading2Char"/>
        </w:rPr>
      </w:pPr>
      <w:bookmarkStart w:id="26" w:name="_Toc509997351"/>
      <w:r w:rsidRPr="1ED86657">
        <w:rPr>
          <w:rStyle w:val="Heading2Char"/>
        </w:rPr>
        <w:t>AI Agents (Bots, Non-player Characters)</w:t>
      </w:r>
      <w:bookmarkEnd w:id="26"/>
    </w:p>
    <w:p w14:paraId="4DA3D8F0" w14:textId="5E41673C" w:rsidR="00D75334" w:rsidRPr="00D75334" w:rsidRDefault="00D75334" w:rsidP="00D75334">
      <w:r>
        <w:t xml:space="preserve">AI since it was first released has been progressively getting better especially within video games, AI stands for artificial intelligence and it is used to basically make non-playable characters (NPC) act more like humans making this important within games to make them more realistic. </w:t>
      </w:r>
    </w:p>
    <w:p w14:paraId="04F1B912" w14:textId="77777777" w:rsidR="005331F6" w:rsidRDefault="1ED86657" w:rsidP="005331F6">
      <w:pPr>
        <w:pStyle w:val="Heading2"/>
      </w:pPr>
      <w:bookmarkStart w:id="27" w:name="_Toc509997352"/>
      <w:r>
        <w:t>World Navigation (Pathfinding, Obstacle Avoidance)</w:t>
      </w:r>
      <w:bookmarkEnd w:id="27"/>
    </w:p>
    <w:p w14:paraId="50DC5985" w14:textId="1B66F4F9" w:rsidR="40504A08" w:rsidRDefault="1ED86657" w:rsidP="40504A08">
      <w:r>
        <w:t>One big flaw with NPC's AI is that they constantly run into walls not acting like a human would and that is why the pathfinding system was made. A pathfinding system will place waypoints that the NPC's will follow as well as having multiple routes put in place by the developer for the AI to follow to the waypoints with colliding with door's and other objects.</w:t>
      </w:r>
      <w:r w:rsidR="40504A08">
        <w:rPr>
          <w:noProof/>
          <w:lang w:eastAsia="en-GB"/>
        </w:rPr>
        <w:drawing>
          <wp:inline distT="0" distB="0" distL="0" distR="0" wp14:anchorId="6319D68C" wp14:editId="78924B28">
            <wp:extent cx="3752850" cy="2110588"/>
            <wp:effectExtent l="0" t="0" r="0" b="4445"/>
            <wp:docPr id="107791664" name="picture">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52850" cy="2110588"/>
                    </a:xfrm>
                    <a:prstGeom prst="rect">
                      <a:avLst/>
                    </a:prstGeom>
                  </pic:spPr>
                </pic:pic>
              </a:graphicData>
            </a:graphic>
          </wp:inline>
        </w:drawing>
      </w:r>
    </w:p>
    <w:p w14:paraId="4CB87D47" w14:textId="224C3E78" w:rsidR="40504A08" w:rsidRDefault="40504A08" w:rsidP="40504A08">
      <w:pPr>
        <w:rPr>
          <w:rFonts w:ascii="Calibri" w:eastAsia="Calibri" w:hAnsi="Calibri" w:cs="Calibri"/>
        </w:rPr>
      </w:pPr>
    </w:p>
    <w:p w14:paraId="3076853E" w14:textId="77777777" w:rsidR="005331F6" w:rsidRDefault="1ED86657" w:rsidP="1ED86657">
      <w:pPr>
        <w:pStyle w:val="Heading2"/>
        <w:rPr>
          <w:rStyle w:val="Heading2Char"/>
          <w:lang w:eastAsia="en-GB"/>
        </w:rPr>
      </w:pPr>
      <w:bookmarkStart w:id="28" w:name="_Toc509997353"/>
      <w:r w:rsidRPr="1ED86657">
        <w:rPr>
          <w:rStyle w:val="Heading2Char"/>
          <w:lang w:eastAsia="en-GB"/>
        </w:rPr>
        <w:t>Behaviours</w:t>
      </w:r>
      <w:bookmarkEnd w:id="28"/>
    </w:p>
    <w:p w14:paraId="023699A1" w14:textId="3C6A5158" w:rsidR="1ED86657" w:rsidRDefault="1ED86657" w:rsidP="1ED86657">
      <w:r w:rsidRPr="1ED86657">
        <w:t xml:space="preserve">Behaviours are another subtle thing that makes NPC's seem more realistic for example in the game Grand Theft Auto 5 (GTA5) the police will have certain behaviours towards the player depending on where they are based in the map. </w:t>
      </w:r>
      <w:r w:rsidR="00DD2057">
        <w:t>As if you play as Franklin a black</w:t>
      </w:r>
      <w:r w:rsidR="000F5A40">
        <w:t xml:space="preserve"> male in the game and go to the Los Santos Police station the cops will automatically start shooting at you for</w:t>
      </w:r>
      <w:r w:rsidR="00F73813">
        <w:t xml:space="preserve"> no reason other than being racist to make the game seem more realistic by giving the police depending on where they are located being more aggressive to the multiple playable characters.</w:t>
      </w:r>
    </w:p>
    <w:p w14:paraId="55BF8259" w14:textId="41181DF3" w:rsidR="00CF5069" w:rsidRDefault="00F9577D" w:rsidP="1ED86657">
      <w:hyperlink r:id="rId95" w:history="1">
        <w:r w:rsidR="00CF5069" w:rsidRPr="00D00570">
          <w:rPr>
            <w:rStyle w:val="Hyperlink"/>
          </w:rPr>
          <w:t>https://www.youtube.com/watch?v=ZXpfsYiG8Dc</w:t>
        </w:r>
      </w:hyperlink>
    </w:p>
    <w:p w14:paraId="7ECE3923" w14:textId="5E74587F" w:rsidR="005331F6" w:rsidRDefault="1ED86657" w:rsidP="1ED86657">
      <w:pPr>
        <w:pStyle w:val="Heading2"/>
        <w:rPr>
          <w:rStyle w:val="Heading2Char"/>
          <w:lang w:eastAsia="en-GB"/>
        </w:rPr>
      </w:pPr>
      <w:bookmarkStart w:id="29" w:name="_Toc509997354"/>
      <w:r w:rsidRPr="1ED86657">
        <w:rPr>
          <w:rStyle w:val="Heading2Char"/>
          <w:lang w:eastAsia="en-GB"/>
        </w:rPr>
        <w:t>Neural Nets</w:t>
      </w:r>
      <w:bookmarkEnd w:id="29"/>
    </w:p>
    <w:p w14:paraId="37972176" w14:textId="2F77D1DB" w:rsidR="1ED86657" w:rsidRDefault="000D41F2" w:rsidP="1ED86657">
      <w:r w:rsidRPr="1ED86657">
        <w:t>Neural</w:t>
      </w:r>
      <w:r w:rsidR="1ED86657" w:rsidRPr="1ED86657">
        <w:t xml:space="preserve"> nets are a massive leap into improving artificial intelligence as it </w:t>
      </w:r>
      <w:r w:rsidRPr="1ED86657">
        <w:t>basically</w:t>
      </w:r>
      <w:r w:rsidR="1ED86657" w:rsidRPr="1ED86657">
        <w:t xml:space="preserve"> makes the AI learn from constantly repeating an action </w:t>
      </w:r>
      <w:r w:rsidR="003821AC">
        <w:t xml:space="preserve">and </w:t>
      </w:r>
      <w:r w:rsidR="1ED86657" w:rsidRPr="1ED86657">
        <w:t xml:space="preserve">getting </w:t>
      </w:r>
      <w:r w:rsidRPr="1ED86657">
        <w:t>progressively</w:t>
      </w:r>
      <w:r w:rsidR="1ED86657" w:rsidRPr="1ED86657">
        <w:t xml:space="preserve"> better at it just like humans.</w:t>
      </w:r>
      <w:r w:rsidR="003821AC">
        <w:t xml:space="preserve"> For my example imagine a simple maze with a start and a finish, at the start 10 small triangles will spawn and go in a random direction and the triangle that gets the furthest, the code will take that triangles data and input it into all the others and the process will repeat until a triangle gets to the finish. A more detailed and advanced version of neural networks used in a fairly recent game is Super Smash Bros for the Wii U with </w:t>
      </w:r>
      <w:r w:rsidR="00F63D43">
        <w:t>the introduction of the A</w:t>
      </w:r>
      <w:r w:rsidR="003821AC">
        <w:t>miibos, Smash Bros is a fighting game where you can buy</w:t>
      </w:r>
      <w:r w:rsidR="00F63D43">
        <w:t xml:space="preserve"> an Amiibo which </w:t>
      </w:r>
      <w:r w:rsidR="008B2AA2">
        <w:t>is a personalised NPC which you can fight against and train it to become a better fighter.</w:t>
      </w:r>
    </w:p>
    <w:p w14:paraId="22BA8CF0" w14:textId="77E58789" w:rsidR="00783019" w:rsidRDefault="00783019" w:rsidP="1ED86657">
      <w:r>
        <w:rPr>
          <w:noProof/>
          <w:lang w:eastAsia="en-GB"/>
        </w:rPr>
        <w:lastRenderedPageBreak/>
        <w:drawing>
          <wp:inline distT="0" distB="0" distL="0" distR="0" wp14:anchorId="65790E03" wp14:editId="283D8BB5">
            <wp:extent cx="2857500" cy="1905000"/>
            <wp:effectExtent l="0" t="0" r="0" b="0"/>
            <wp:docPr id="17" name="Picture 17" descr="Image result for amiibo">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miibo"/>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57661" cy="1905107"/>
                    </a:xfrm>
                    <a:prstGeom prst="rect">
                      <a:avLst/>
                    </a:prstGeom>
                    <a:noFill/>
                    <a:ln>
                      <a:noFill/>
                    </a:ln>
                  </pic:spPr>
                </pic:pic>
              </a:graphicData>
            </a:graphic>
          </wp:inline>
        </w:drawing>
      </w:r>
    </w:p>
    <w:p w14:paraId="2ECA9C98" w14:textId="46D19EA5" w:rsidR="005331F6" w:rsidRDefault="1ED86657" w:rsidP="005331F6">
      <w:pPr>
        <w:pStyle w:val="Heading2"/>
      </w:pPr>
      <w:bookmarkStart w:id="30" w:name="_Toc509997355"/>
      <w:r w:rsidRPr="1ED86657">
        <w:rPr>
          <w:rStyle w:val="Heading2Char"/>
          <w:lang w:eastAsia="en-GB"/>
        </w:rPr>
        <w:t>Fuzzy Logic</w:t>
      </w:r>
      <w:bookmarkEnd w:id="30"/>
    </w:p>
    <w:p w14:paraId="6E42E0D6" w14:textId="7009A768" w:rsidR="1ED86657" w:rsidRDefault="1ED86657" w:rsidP="1ED86657">
      <w:r w:rsidRPr="1ED86657">
        <w:t xml:space="preserve">Fuzzy logic is used to further develop AI by making a NPC's decisions seem more human/realistic, this is done by adding more options for an NPC's response other than yes or no such as in the Halo game series a lower level/weaker enemy will have a small amount of aggression towards the player for example a grunt will sometimes rather than shoot, if </w:t>
      </w:r>
      <w:r w:rsidR="000D41F2" w:rsidRPr="1ED86657">
        <w:t>it’s</w:t>
      </w:r>
      <w:r w:rsidRPr="1ED86657">
        <w:t xml:space="preserve"> on its own it will run away and call for help. Whereas, if it is a stronger enemy it will have a lot of </w:t>
      </w:r>
      <w:r w:rsidR="000D41F2" w:rsidRPr="1ED86657">
        <w:t>aggression</w:t>
      </w:r>
      <w:r w:rsidRPr="1ED86657">
        <w:t xml:space="preserve"> towards the player by following and </w:t>
      </w:r>
      <w:r w:rsidR="000D41F2" w:rsidRPr="1ED86657">
        <w:t>targeting</w:t>
      </w:r>
      <w:r w:rsidRPr="1ED86657">
        <w:t xml:space="preserve"> them.</w:t>
      </w:r>
    </w:p>
    <w:p w14:paraId="636FD3B3" w14:textId="31657D8F" w:rsidR="00996FEB" w:rsidRDefault="1ED86657" w:rsidP="00EE43BB">
      <w:pPr>
        <w:pStyle w:val="Heading1"/>
      </w:pPr>
      <w:bookmarkStart w:id="31" w:name="_Toc509997356"/>
      <w:r>
        <w:t>Middleware</w:t>
      </w:r>
      <w:bookmarkEnd w:id="31"/>
    </w:p>
    <w:p w14:paraId="35D1CB53" w14:textId="77777777" w:rsidR="00EE43BB" w:rsidRPr="00EE43BB" w:rsidRDefault="1ED86657" w:rsidP="1ED86657">
      <w:pPr>
        <w:pStyle w:val="Heading2"/>
        <w:rPr>
          <w:rStyle w:val="eop"/>
          <w:color w:val="00B050"/>
          <w:lang w:eastAsia="en-GB"/>
        </w:rPr>
      </w:pPr>
      <w:bookmarkStart w:id="32" w:name="_Toc509997357"/>
      <w:r w:rsidRPr="1ED86657">
        <w:rPr>
          <w:rStyle w:val="Heading2Char"/>
        </w:rPr>
        <w:t>API - Application Program interface</w:t>
      </w:r>
      <w:bookmarkEnd w:id="32"/>
    </w:p>
    <w:p w14:paraId="5419627A" w14:textId="1952FD23" w:rsidR="00996FEB" w:rsidRDefault="1ED86657" w:rsidP="1ED86657">
      <w:pPr>
        <w:spacing w:after="0"/>
        <w:textAlignment w:val="baseline"/>
        <w:rPr>
          <w:rStyle w:val="eop"/>
          <w:color w:val="00B050"/>
        </w:rPr>
      </w:pPr>
      <w:r>
        <w:t>An API basically the middle man that helps two programs communicate with each other. An example of this is with the widely popular online video game store called Steam. In Steam you can buy a game but you don’t actually buy the game you buy a product key that lets you install the full game off Steams server. Steam is the API as when you buy a game the product key makes it so that your computer can communicate to the game for it to download to your computer.</w:t>
      </w:r>
    </w:p>
    <w:p w14:paraId="6CE3C419" w14:textId="73B76D68" w:rsidR="00996FEB" w:rsidRPr="000F3F11" w:rsidRDefault="1ED86657" w:rsidP="1ED86657">
      <w:pPr>
        <w:pStyle w:val="Heading2"/>
        <w:rPr>
          <w:rStyle w:val="eop"/>
        </w:rPr>
      </w:pPr>
      <w:bookmarkStart w:id="33" w:name="_Toc509997358"/>
      <w:r w:rsidRPr="1ED86657">
        <w:rPr>
          <w:rStyle w:val="eop"/>
        </w:rPr>
        <w:t>DirectX</w:t>
      </w:r>
      <w:r w:rsidR="00656389">
        <w:rPr>
          <w:rStyle w:val="eop"/>
        </w:rPr>
        <w:t xml:space="preserve"> &amp; OpenGL</w:t>
      </w:r>
      <w:bookmarkEnd w:id="33"/>
    </w:p>
    <w:p w14:paraId="49A51823" w14:textId="73D6F1A8" w:rsidR="00DC5787" w:rsidRDefault="00DC5787" w:rsidP="00503785">
      <w:pPr>
        <w:rPr>
          <w:rStyle w:val="eop"/>
        </w:rPr>
      </w:pPr>
      <w:r w:rsidRPr="00503785">
        <w:rPr>
          <w:rStyle w:val="eop"/>
        </w:rPr>
        <w:t>DirectX is a bu</w:t>
      </w:r>
      <w:r w:rsidR="00B755C6">
        <w:rPr>
          <w:rStyle w:val="eop"/>
        </w:rPr>
        <w:t>ilt in system that contains a collection of API’s for the computer to use to communicate to certain programs for example; audio, video and games direct sound. DirectX comes free with Windows and can only be used if y</w:t>
      </w:r>
      <w:r w:rsidR="004C0846">
        <w:rPr>
          <w:rStyle w:val="eop"/>
        </w:rPr>
        <w:t xml:space="preserve">our operating system is windows and </w:t>
      </w:r>
      <w:r w:rsidR="00000522">
        <w:rPr>
          <w:rStyle w:val="eop"/>
        </w:rPr>
        <w:t>because DirectX is so good and beats all the other competition most computers run Windows as their operating system rather than some</w:t>
      </w:r>
      <w:r w:rsidR="00F81F7F">
        <w:rPr>
          <w:rStyle w:val="eop"/>
        </w:rPr>
        <w:t>thing like Linux that uses Open</w:t>
      </w:r>
      <w:r w:rsidR="00000522">
        <w:rPr>
          <w:rStyle w:val="eop"/>
        </w:rPr>
        <w:t xml:space="preserve">GL instead of </w:t>
      </w:r>
      <w:r w:rsidR="00F81F7F">
        <w:rPr>
          <w:rStyle w:val="eop"/>
        </w:rPr>
        <w:t>DirectX.</w:t>
      </w:r>
    </w:p>
    <w:p w14:paraId="1801A51B" w14:textId="007F5928" w:rsidR="00656389" w:rsidRDefault="00656389" w:rsidP="00503785">
      <w:pPr>
        <w:rPr>
          <w:rStyle w:val="eop"/>
        </w:rPr>
      </w:pPr>
      <w:r>
        <w:rPr>
          <w:rStyle w:val="eop"/>
        </w:rPr>
        <w:t xml:space="preserve">OpenGL </w:t>
      </w:r>
      <w:r w:rsidR="00962E1F">
        <w:rPr>
          <w:rStyle w:val="eop"/>
        </w:rPr>
        <w:t xml:space="preserve">stands for Open Graphics Library and </w:t>
      </w:r>
      <w:r>
        <w:rPr>
          <w:rStyle w:val="eop"/>
        </w:rPr>
        <w:t>is a free graphics API used in operating systems such as Linux, it helps the computer access GPU (Graphics Processing Unit)</w:t>
      </w:r>
      <w:r w:rsidR="004B546C">
        <w:rPr>
          <w:rStyle w:val="eop"/>
        </w:rPr>
        <w:t xml:space="preserve"> from this OpenGL will be able to access its built in graphical functions such as; antialiasing, texture mapping, pixel operations and atmospheric effects like fogging and smoke.</w:t>
      </w:r>
      <w:r w:rsidR="00117EBD">
        <w:rPr>
          <w:rStyle w:val="eop"/>
        </w:rPr>
        <w:t xml:space="preserve"> OpenGL is also open source meaning people will be able to change the code of the API to help improve it although sometimes people will change it to try and hack into the computers operating system or even games.</w:t>
      </w:r>
    </w:p>
    <w:p w14:paraId="308C170B" w14:textId="799FAE92" w:rsidR="00783019" w:rsidRDefault="00783019" w:rsidP="00503785">
      <w:pPr>
        <w:rPr>
          <w:rStyle w:val="eop"/>
        </w:rPr>
      </w:pPr>
      <w:r>
        <w:rPr>
          <w:noProof/>
          <w:lang w:eastAsia="en-GB"/>
        </w:rPr>
        <w:drawing>
          <wp:inline distT="0" distB="0" distL="0" distR="0" wp14:anchorId="206A80BF" wp14:editId="3D824A12">
            <wp:extent cx="2495550" cy="623888"/>
            <wp:effectExtent l="0" t="0" r="0" b="5080"/>
            <wp:docPr id="18" name="Picture 18" descr="Image result for directX">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irectX"/>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15272" cy="628819"/>
                    </a:xfrm>
                    <a:prstGeom prst="rect">
                      <a:avLst/>
                    </a:prstGeom>
                    <a:noFill/>
                    <a:ln>
                      <a:noFill/>
                    </a:ln>
                  </pic:spPr>
                </pic:pic>
              </a:graphicData>
            </a:graphic>
          </wp:inline>
        </w:drawing>
      </w:r>
      <w:r>
        <w:rPr>
          <w:noProof/>
          <w:lang w:eastAsia="en-GB"/>
        </w:rPr>
        <w:drawing>
          <wp:inline distT="0" distB="0" distL="0" distR="0" wp14:anchorId="1E017F50" wp14:editId="131C05DA">
            <wp:extent cx="1238250" cy="611820"/>
            <wp:effectExtent l="0" t="0" r="0" b="0"/>
            <wp:docPr id="19" name="Picture 19" descr="Image result for opengl">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opengl"/>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36661" cy="660445"/>
                    </a:xfrm>
                    <a:prstGeom prst="rect">
                      <a:avLst/>
                    </a:prstGeom>
                    <a:noFill/>
                    <a:ln>
                      <a:noFill/>
                    </a:ln>
                  </pic:spPr>
                </pic:pic>
              </a:graphicData>
            </a:graphic>
          </wp:inline>
        </w:drawing>
      </w:r>
    </w:p>
    <w:p w14:paraId="6B2DC0FE" w14:textId="77777777" w:rsidR="00E1171E" w:rsidRDefault="00E1171E" w:rsidP="1ED86657">
      <w:pPr>
        <w:rPr>
          <w:color w:val="00B050"/>
          <w:lang w:eastAsia="en-GB"/>
        </w:rPr>
      </w:pPr>
    </w:p>
    <w:p w14:paraId="53631D85" w14:textId="55EA468D" w:rsidR="00996FEB" w:rsidRPr="00996FEB" w:rsidRDefault="00996FEB" w:rsidP="00996FEB">
      <w:pPr>
        <w:rPr>
          <w:color w:val="00B050"/>
          <w:lang w:eastAsia="en-GB"/>
        </w:rPr>
      </w:pPr>
    </w:p>
    <w:p w14:paraId="6B8045FE" w14:textId="77777777" w:rsidR="00996FEB" w:rsidRPr="003F0B32" w:rsidRDefault="00996FEB" w:rsidP="00213AC4">
      <w:pPr>
        <w:rPr>
          <w:color w:val="00B050"/>
          <w:lang w:eastAsia="en-GB"/>
        </w:rPr>
      </w:pPr>
    </w:p>
    <w:sectPr w:rsidR="00996FEB" w:rsidRPr="003F0B32" w:rsidSect="0051294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B0AA5D" w14:textId="77777777" w:rsidR="00410523" w:rsidRDefault="00410523" w:rsidP="00C461A7">
      <w:pPr>
        <w:spacing w:after="0" w:line="240" w:lineRule="auto"/>
      </w:pPr>
      <w:r>
        <w:separator/>
      </w:r>
    </w:p>
  </w:endnote>
  <w:endnote w:type="continuationSeparator" w:id="0">
    <w:p w14:paraId="7C29FF19" w14:textId="77777777" w:rsidR="00410523" w:rsidRDefault="00410523" w:rsidP="00C461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9683306"/>
      <w:docPartObj>
        <w:docPartGallery w:val="Page Numbers (Bottom of Page)"/>
        <w:docPartUnique/>
      </w:docPartObj>
    </w:sdtPr>
    <w:sdtEndPr>
      <w:rPr>
        <w:noProof/>
      </w:rPr>
    </w:sdtEndPr>
    <w:sdtContent>
      <w:p w14:paraId="0EF369B1" w14:textId="3BA85D80" w:rsidR="00410523" w:rsidRDefault="00410523">
        <w:pPr>
          <w:pStyle w:val="Footer"/>
          <w:jc w:val="right"/>
        </w:pPr>
        <w:r>
          <w:fldChar w:fldCharType="begin"/>
        </w:r>
        <w:r>
          <w:instrText xml:space="preserve"> PAGE   \* MERGEFORMAT </w:instrText>
        </w:r>
        <w:r>
          <w:fldChar w:fldCharType="separate"/>
        </w:r>
        <w:r w:rsidR="00F9577D">
          <w:rPr>
            <w:noProof/>
          </w:rPr>
          <w:t>1</w:t>
        </w:r>
        <w:r>
          <w:rPr>
            <w:noProof/>
          </w:rPr>
          <w:fldChar w:fldCharType="end"/>
        </w:r>
      </w:p>
    </w:sdtContent>
  </w:sdt>
  <w:p w14:paraId="2B2A71E3" w14:textId="77777777" w:rsidR="00410523" w:rsidRDefault="004105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BA83FA" w14:textId="77777777" w:rsidR="00410523" w:rsidRDefault="00410523" w:rsidP="00C461A7">
      <w:pPr>
        <w:spacing w:after="0" w:line="240" w:lineRule="auto"/>
      </w:pPr>
      <w:r>
        <w:separator/>
      </w:r>
    </w:p>
  </w:footnote>
  <w:footnote w:type="continuationSeparator" w:id="0">
    <w:p w14:paraId="48241128" w14:textId="77777777" w:rsidR="00410523" w:rsidRDefault="00410523" w:rsidP="00C461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CBCBD" w14:textId="77777777" w:rsidR="00410523" w:rsidRDefault="00410523">
    <w:pPr>
      <w:pStyle w:val="Header"/>
    </w:pPr>
    <w:r>
      <w:t>Joseph Roper – Unit 2 – A1 – Tutor: Ioannis Ntizoglou</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26C707E"/>
    <w:multiLevelType w:val="multilevel"/>
    <w:tmpl w:val="C5CEF9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6363FB2"/>
    <w:multiLevelType w:val="multilevel"/>
    <w:tmpl w:val="BF1AFD7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6DC1D83"/>
    <w:multiLevelType w:val="multilevel"/>
    <w:tmpl w:val="DA94FC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4E5B9D"/>
    <w:multiLevelType w:val="multilevel"/>
    <w:tmpl w:val="C42C4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2C9782D"/>
    <w:multiLevelType w:val="multilevel"/>
    <w:tmpl w:val="693C86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C94370E"/>
    <w:multiLevelType w:val="multilevel"/>
    <w:tmpl w:val="81C86E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82D39E2"/>
    <w:multiLevelType w:val="multilevel"/>
    <w:tmpl w:val="C596AE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4"/>
  </w:num>
  <w:num w:numId="4">
    <w:abstractNumId w:val="6"/>
  </w:num>
  <w:num w:numId="5">
    <w:abstractNumId w:val="2"/>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EC6"/>
    <w:rsid w:val="00000522"/>
    <w:rsid w:val="00000E28"/>
    <w:rsid w:val="00016435"/>
    <w:rsid w:val="00020609"/>
    <w:rsid w:val="00021D43"/>
    <w:rsid w:val="0002690E"/>
    <w:rsid w:val="00031030"/>
    <w:rsid w:val="000426A8"/>
    <w:rsid w:val="00051047"/>
    <w:rsid w:val="00055746"/>
    <w:rsid w:val="00067A93"/>
    <w:rsid w:val="00073AF9"/>
    <w:rsid w:val="00082558"/>
    <w:rsid w:val="00096B04"/>
    <w:rsid w:val="000A3B8F"/>
    <w:rsid w:val="000B3D0D"/>
    <w:rsid w:val="000C4DF7"/>
    <w:rsid w:val="000D41F2"/>
    <w:rsid w:val="000D7364"/>
    <w:rsid w:val="000D7A72"/>
    <w:rsid w:val="000E2A61"/>
    <w:rsid w:val="000F3F11"/>
    <w:rsid w:val="000F5A40"/>
    <w:rsid w:val="000F742F"/>
    <w:rsid w:val="0011095F"/>
    <w:rsid w:val="00117EBD"/>
    <w:rsid w:val="00126787"/>
    <w:rsid w:val="00131658"/>
    <w:rsid w:val="00133279"/>
    <w:rsid w:val="00134B39"/>
    <w:rsid w:val="001439AB"/>
    <w:rsid w:val="0015143F"/>
    <w:rsid w:val="00184E5F"/>
    <w:rsid w:val="00185FF9"/>
    <w:rsid w:val="00193C0D"/>
    <w:rsid w:val="001B36BC"/>
    <w:rsid w:val="001C490C"/>
    <w:rsid w:val="001E4713"/>
    <w:rsid w:val="001F09EF"/>
    <w:rsid w:val="0020554B"/>
    <w:rsid w:val="00205E46"/>
    <w:rsid w:val="002065B7"/>
    <w:rsid w:val="0021160C"/>
    <w:rsid w:val="00213AC4"/>
    <w:rsid w:val="00213F25"/>
    <w:rsid w:val="002503F3"/>
    <w:rsid w:val="002660BC"/>
    <w:rsid w:val="002727CF"/>
    <w:rsid w:val="002762C4"/>
    <w:rsid w:val="00282E81"/>
    <w:rsid w:val="002B2F34"/>
    <w:rsid w:val="002D6312"/>
    <w:rsid w:val="002E0F1D"/>
    <w:rsid w:val="002E1CC0"/>
    <w:rsid w:val="0032534E"/>
    <w:rsid w:val="00381493"/>
    <w:rsid w:val="00381B1F"/>
    <w:rsid w:val="003821AC"/>
    <w:rsid w:val="003858C6"/>
    <w:rsid w:val="003A2036"/>
    <w:rsid w:val="003D39C0"/>
    <w:rsid w:val="003D59F5"/>
    <w:rsid w:val="003E091F"/>
    <w:rsid w:val="003E1B08"/>
    <w:rsid w:val="003F0B32"/>
    <w:rsid w:val="003F6D77"/>
    <w:rsid w:val="00410523"/>
    <w:rsid w:val="00411DFD"/>
    <w:rsid w:val="00422ECA"/>
    <w:rsid w:val="004236AB"/>
    <w:rsid w:val="004308FE"/>
    <w:rsid w:val="004346BA"/>
    <w:rsid w:val="00442730"/>
    <w:rsid w:val="00447D63"/>
    <w:rsid w:val="0045663D"/>
    <w:rsid w:val="004863D4"/>
    <w:rsid w:val="00491D1A"/>
    <w:rsid w:val="004A3E3B"/>
    <w:rsid w:val="004B546C"/>
    <w:rsid w:val="004C0846"/>
    <w:rsid w:val="004D2562"/>
    <w:rsid w:val="004D31AE"/>
    <w:rsid w:val="004E55A6"/>
    <w:rsid w:val="00503785"/>
    <w:rsid w:val="0051294C"/>
    <w:rsid w:val="00514BF1"/>
    <w:rsid w:val="00522CB5"/>
    <w:rsid w:val="00532D0A"/>
    <w:rsid w:val="005331F6"/>
    <w:rsid w:val="005429DB"/>
    <w:rsid w:val="00554A0F"/>
    <w:rsid w:val="00560C68"/>
    <w:rsid w:val="005710C4"/>
    <w:rsid w:val="00572023"/>
    <w:rsid w:val="005834D3"/>
    <w:rsid w:val="0058732E"/>
    <w:rsid w:val="00592CDA"/>
    <w:rsid w:val="005C1994"/>
    <w:rsid w:val="005C2122"/>
    <w:rsid w:val="005D0B6C"/>
    <w:rsid w:val="005D1FD4"/>
    <w:rsid w:val="005E2E64"/>
    <w:rsid w:val="005F03A1"/>
    <w:rsid w:val="005F03B3"/>
    <w:rsid w:val="00604872"/>
    <w:rsid w:val="00611637"/>
    <w:rsid w:val="00656389"/>
    <w:rsid w:val="00676D54"/>
    <w:rsid w:val="00683F10"/>
    <w:rsid w:val="00692C81"/>
    <w:rsid w:val="006B3CFF"/>
    <w:rsid w:val="006C431F"/>
    <w:rsid w:val="006D2EAE"/>
    <w:rsid w:val="006D6994"/>
    <w:rsid w:val="006E01F9"/>
    <w:rsid w:val="006E0A6C"/>
    <w:rsid w:val="006E110D"/>
    <w:rsid w:val="006F4378"/>
    <w:rsid w:val="007064B2"/>
    <w:rsid w:val="00706910"/>
    <w:rsid w:val="0072231C"/>
    <w:rsid w:val="00731DC6"/>
    <w:rsid w:val="00737204"/>
    <w:rsid w:val="00737CAA"/>
    <w:rsid w:val="00742829"/>
    <w:rsid w:val="00743046"/>
    <w:rsid w:val="00746422"/>
    <w:rsid w:val="00754A0B"/>
    <w:rsid w:val="007572F4"/>
    <w:rsid w:val="00760A08"/>
    <w:rsid w:val="00765ED7"/>
    <w:rsid w:val="00777953"/>
    <w:rsid w:val="00781BA8"/>
    <w:rsid w:val="00782B4A"/>
    <w:rsid w:val="00783019"/>
    <w:rsid w:val="00785BB3"/>
    <w:rsid w:val="007913AD"/>
    <w:rsid w:val="007B2881"/>
    <w:rsid w:val="007B7AA9"/>
    <w:rsid w:val="007C558F"/>
    <w:rsid w:val="007D14B2"/>
    <w:rsid w:val="007D4B29"/>
    <w:rsid w:val="00800E72"/>
    <w:rsid w:val="00803517"/>
    <w:rsid w:val="00822D16"/>
    <w:rsid w:val="0087010F"/>
    <w:rsid w:val="008B1B22"/>
    <w:rsid w:val="008B2AA2"/>
    <w:rsid w:val="008C0732"/>
    <w:rsid w:val="008C17BE"/>
    <w:rsid w:val="008C19D8"/>
    <w:rsid w:val="008C58DE"/>
    <w:rsid w:val="009148D7"/>
    <w:rsid w:val="00924D43"/>
    <w:rsid w:val="00924F82"/>
    <w:rsid w:val="00925F6B"/>
    <w:rsid w:val="00932619"/>
    <w:rsid w:val="009430A7"/>
    <w:rsid w:val="0095271E"/>
    <w:rsid w:val="00962E1F"/>
    <w:rsid w:val="00980110"/>
    <w:rsid w:val="00983F19"/>
    <w:rsid w:val="00996FEB"/>
    <w:rsid w:val="00997841"/>
    <w:rsid w:val="009C136C"/>
    <w:rsid w:val="009C781B"/>
    <w:rsid w:val="009D19A8"/>
    <w:rsid w:val="009E6F28"/>
    <w:rsid w:val="00A0442E"/>
    <w:rsid w:val="00A0449E"/>
    <w:rsid w:val="00A21471"/>
    <w:rsid w:val="00A26122"/>
    <w:rsid w:val="00A31EC6"/>
    <w:rsid w:val="00A4435D"/>
    <w:rsid w:val="00A55CF7"/>
    <w:rsid w:val="00A57A2B"/>
    <w:rsid w:val="00A671F7"/>
    <w:rsid w:val="00A6753D"/>
    <w:rsid w:val="00A873D0"/>
    <w:rsid w:val="00A94E11"/>
    <w:rsid w:val="00AA7D33"/>
    <w:rsid w:val="00AC75BD"/>
    <w:rsid w:val="00AD1BB9"/>
    <w:rsid w:val="00B01DFA"/>
    <w:rsid w:val="00B05037"/>
    <w:rsid w:val="00B21784"/>
    <w:rsid w:val="00B239DC"/>
    <w:rsid w:val="00B242F0"/>
    <w:rsid w:val="00B26590"/>
    <w:rsid w:val="00B26F3C"/>
    <w:rsid w:val="00B54292"/>
    <w:rsid w:val="00B65EE4"/>
    <w:rsid w:val="00B71E76"/>
    <w:rsid w:val="00B755C6"/>
    <w:rsid w:val="00B857C0"/>
    <w:rsid w:val="00BA0FDF"/>
    <w:rsid w:val="00BB5F8D"/>
    <w:rsid w:val="00BE111A"/>
    <w:rsid w:val="00BE4880"/>
    <w:rsid w:val="00BE53C5"/>
    <w:rsid w:val="00BF3914"/>
    <w:rsid w:val="00C063CA"/>
    <w:rsid w:val="00C416B1"/>
    <w:rsid w:val="00C43AAA"/>
    <w:rsid w:val="00C461A7"/>
    <w:rsid w:val="00C46B24"/>
    <w:rsid w:val="00C82764"/>
    <w:rsid w:val="00C86F2A"/>
    <w:rsid w:val="00C90D24"/>
    <w:rsid w:val="00CA2548"/>
    <w:rsid w:val="00CC44E0"/>
    <w:rsid w:val="00CD7A82"/>
    <w:rsid w:val="00CE525A"/>
    <w:rsid w:val="00CF34D2"/>
    <w:rsid w:val="00CF5069"/>
    <w:rsid w:val="00CF796B"/>
    <w:rsid w:val="00D03586"/>
    <w:rsid w:val="00D13C21"/>
    <w:rsid w:val="00D1754F"/>
    <w:rsid w:val="00D26995"/>
    <w:rsid w:val="00D35A38"/>
    <w:rsid w:val="00D41319"/>
    <w:rsid w:val="00D435E1"/>
    <w:rsid w:val="00D51741"/>
    <w:rsid w:val="00D5761A"/>
    <w:rsid w:val="00D72785"/>
    <w:rsid w:val="00D75334"/>
    <w:rsid w:val="00D77F9E"/>
    <w:rsid w:val="00D859A0"/>
    <w:rsid w:val="00D955A6"/>
    <w:rsid w:val="00DB123A"/>
    <w:rsid w:val="00DB1B16"/>
    <w:rsid w:val="00DC3C4F"/>
    <w:rsid w:val="00DC5787"/>
    <w:rsid w:val="00DD2057"/>
    <w:rsid w:val="00DE07AC"/>
    <w:rsid w:val="00DE3617"/>
    <w:rsid w:val="00DE6621"/>
    <w:rsid w:val="00E1171E"/>
    <w:rsid w:val="00E136B9"/>
    <w:rsid w:val="00E2733C"/>
    <w:rsid w:val="00E57FE2"/>
    <w:rsid w:val="00E61C43"/>
    <w:rsid w:val="00E75129"/>
    <w:rsid w:val="00E8067C"/>
    <w:rsid w:val="00E839E3"/>
    <w:rsid w:val="00E9020A"/>
    <w:rsid w:val="00E91633"/>
    <w:rsid w:val="00E97082"/>
    <w:rsid w:val="00EB4986"/>
    <w:rsid w:val="00EB4F67"/>
    <w:rsid w:val="00EC2E39"/>
    <w:rsid w:val="00EC6BA6"/>
    <w:rsid w:val="00EC77F4"/>
    <w:rsid w:val="00ED34F5"/>
    <w:rsid w:val="00EE3E32"/>
    <w:rsid w:val="00EE41AE"/>
    <w:rsid w:val="00EE43BB"/>
    <w:rsid w:val="00EF1C24"/>
    <w:rsid w:val="00EF26AB"/>
    <w:rsid w:val="00EF5AF7"/>
    <w:rsid w:val="00EF5D49"/>
    <w:rsid w:val="00F02374"/>
    <w:rsid w:val="00F16A44"/>
    <w:rsid w:val="00F21074"/>
    <w:rsid w:val="00F26525"/>
    <w:rsid w:val="00F416C5"/>
    <w:rsid w:val="00F53CA8"/>
    <w:rsid w:val="00F63D43"/>
    <w:rsid w:val="00F66459"/>
    <w:rsid w:val="00F73813"/>
    <w:rsid w:val="00F77079"/>
    <w:rsid w:val="00F775A8"/>
    <w:rsid w:val="00F811AC"/>
    <w:rsid w:val="00F81F7F"/>
    <w:rsid w:val="00F86F32"/>
    <w:rsid w:val="00F9577D"/>
    <w:rsid w:val="00FB2029"/>
    <w:rsid w:val="00FC0170"/>
    <w:rsid w:val="00FC784C"/>
    <w:rsid w:val="00FC7DFA"/>
    <w:rsid w:val="00FD0067"/>
    <w:rsid w:val="00FF1EB3"/>
    <w:rsid w:val="00FF58B2"/>
    <w:rsid w:val="1A8A6ED2"/>
    <w:rsid w:val="1ED86657"/>
    <w:rsid w:val="299F1546"/>
    <w:rsid w:val="39573FE2"/>
    <w:rsid w:val="3B4191EC"/>
    <w:rsid w:val="3DA8114F"/>
    <w:rsid w:val="40504A08"/>
    <w:rsid w:val="446F7728"/>
    <w:rsid w:val="4736CAF3"/>
    <w:rsid w:val="47EF33A9"/>
    <w:rsid w:val="7964CF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FC33A"/>
  <w15:chartTrackingRefBased/>
  <w15:docId w15:val="{9E57FC83-58E5-48E6-B39B-5DA49E5A4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F796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6F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F796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796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F796B"/>
    <w:rPr>
      <w:rFonts w:asciiTheme="majorHAnsi" w:eastAsiaTheme="majorEastAsia" w:hAnsiTheme="majorHAnsi" w:cstheme="majorBidi"/>
      <w:color w:val="2E74B5" w:themeColor="accent1" w:themeShade="BF"/>
      <w:sz w:val="32"/>
      <w:szCs w:val="32"/>
    </w:rPr>
  </w:style>
  <w:style w:type="paragraph" w:styleId="IntenseQuote">
    <w:name w:val="Intense Quote"/>
    <w:basedOn w:val="Normal"/>
    <w:next w:val="Normal"/>
    <w:link w:val="IntenseQuoteChar"/>
    <w:uiPriority w:val="30"/>
    <w:qFormat/>
    <w:rsid w:val="00CF796B"/>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F796B"/>
    <w:rPr>
      <w:i/>
      <w:iCs/>
      <w:color w:val="5B9BD5" w:themeColor="accent1"/>
    </w:rPr>
  </w:style>
  <w:style w:type="paragraph" w:customStyle="1" w:styleId="Tabletext">
    <w:name w:val="Table text"/>
    <w:basedOn w:val="Normal"/>
    <w:rsid w:val="00CF796B"/>
    <w:pPr>
      <w:widowControl w:val="0"/>
      <w:autoSpaceDE w:val="0"/>
      <w:autoSpaceDN w:val="0"/>
      <w:adjustRightInd w:val="0"/>
      <w:spacing w:before="60" w:after="60" w:line="240" w:lineRule="auto"/>
    </w:pPr>
    <w:rPr>
      <w:rFonts w:ascii="Trebuchet MS" w:eastAsia="Times New Roman" w:hAnsi="Trebuchet MS" w:cs="Trebuchet MS"/>
      <w:sz w:val="19"/>
      <w:szCs w:val="19"/>
      <w:lang w:eastAsia="en-GB"/>
    </w:rPr>
  </w:style>
  <w:style w:type="paragraph" w:styleId="Header">
    <w:name w:val="header"/>
    <w:basedOn w:val="Normal"/>
    <w:link w:val="HeaderChar"/>
    <w:uiPriority w:val="99"/>
    <w:unhideWhenUsed/>
    <w:rsid w:val="00C461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61A7"/>
  </w:style>
  <w:style w:type="paragraph" w:styleId="Footer">
    <w:name w:val="footer"/>
    <w:basedOn w:val="Normal"/>
    <w:link w:val="FooterChar"/>
    <w:uiPriority w:val="99"/>
    <w:unhideWhenUsed/>
    <w:rsid w:val="00C461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61A7"/>
  </w:style>
  <w:style w:type="character" w:styleId="Hyperlink">
    <w:name w:val="Hyperlink"/>
    <w:basedOn w:val="DefaultParagraphFont"/>
    <w:uiPriority w:val="99"/>
    <w:unhideWhenUsed/>
    <w:rsid w:val="00C461A7"/>
    <w:rPr>
      <w:color w:val="0563C1" w:themeColor="hyperlink"/>
      <w:u w:val="single"/>
    </w:rPr>
  </w:style>
  <w:style w:type="paragraph" w:styleId="TOCHeading">
    <w:name w:val="TOC Heading"/>
    <w:basedOn w:val="Heading1"/>
    <w:next w:val="Normal"/>
    <w:uiPriority w:val="39"/>
    <w:unhideWhenUsed/>
    <w:qFormat/>
    <w:rsid w:val="002E0F1D"/>
    <w:pPr>
      <w:outlineLvl w:val="9"/>
    </w:pPr>
    <w:rPr>
      <w:lang w:val="en-US"/>
    </w:rPr>
  </w:style>
  <w:style w:type="paragraph" w:styleId="TOC1">
    <w:name w:val="toc 1"/>
    <w:basedOn w:val="Normal"/>
    <w:next w:val="Normal"/>
    <w:autoRedefine/>
    <w:uiPriority w:val="39"/>
    <w:unhideWhenUsed/>
    <w:rsid w:val="002E0F1D"/>
    <w:pPr>
      <w:spacing w:after="100"/>
    </w:pPr>
  </w:style>
  <w:style w:type="paragraph" w:styleId="TOC2">
    <w:name w:val="toc 2"/>
    <w:basedOn w:val="Normal"/>
    <w:next w:val="Normal"/>
    <w:autoRedefine/>
    <w:uiPriority w:val="39"/>
    <w:unhideWhenUsed/>
    <w:rsid w:val="002E0F1D"/>
    <w:pPr>
      <w:spacing w:after="100"/>
      <w:ind w:left="220"/>
    </w:pPr>
  </w:style>
  <w:style w:type="paragraph" w:styleId="NormalWeb">
    <w:name w:val="Normal (Web)"/>
    <w:basedOn w:val="Normal"/>
    <w:uiPriority w:val="99"/>
    <w:unhideWhenUsed/>
    <w:rsid w:val="0051294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924D43"/>
  </w:style>
  <w:style w:type="character" w:customStyle="1" w:styleId="eop">
    <w:name w:val="eop"/>
    <w:basedOn w:val="DefaultParagraphFont"/>
    <w:rsid w:val="00924D43"/>
  </w:style>
  <w:style w:type="character" w:styleId="Emphasis">
    <w:name w:val="Emphasis"/>
    <w:basedOn w:val="DefaultParagraphFont"/>
    <w:uiPriority w:val="20"/>
    <w:qFormat/>
    <w:rsid w:val="00746422"/>
    <w:rPr>
      <w:i/>
      <w:iCs/>
    </w:rPr>
  </w:style>
  <w:style w:type="paragraph" w:customStyle="1" w:styleId="paragraph">
    <w:name w:val="paragraph"/>
    <w:basedOn w:val="Normal"/>
    <w:rsid w:val="00213AC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cxw121794173">
    <w:name w:val="scxw121794173"/>
    <w:basedOn w:val="DefaultParagraphFont"/>
    <w:rsid w:val="00213AC4"/>
  </w:style>
  <w:style w:type="character" w:styleId="FollowedHyperlink">
    <w:name w:val="FollowedHyperlink"/>
    <w:basedOn w:val="DefaultParagraphFont"/>
    <w:uiPriority w:val="99"/>
    <w:semiHidden/>
    <w:unhideWhenUsed/>
    <w:rsid w:val="008C19D8"/>
    <w:rPr>
      <w:color w:val="954F72" w:themeColor="followedHyperlink"/>
      <w:u w:val="single"/>
    </w:rPr>
  </w:style>
  <w:style w:type="character" w:styleId="Strong">
    <w:name w:val="Strong"/>
    <w:basedOn w:val="DefaultParagraphFont"/>
    <w:uiPriority w:val="22"/>
    <w:qFormat/>
    <w:rsid w:val="00EE41AE"/>
    <w:rPr>
      <w:b/>
      <w:bCs/>
    </w:rPr>
  </w:style>
  <w:style w:type="character" w:customStyle="1" w:styleId="Heading2Char">
    <w:name w:val="Heading 2 Char"/>
    <w:basedOn w:val="DefaultParagraphFont"/>
    <w:link w:val="Heading2"/>
    <w:uiPriority w:val="9"/>
    <w:rsid w:val="00996FEB"/>
    <w:rPr>
      <w:rFonts w:asciiTheme="majorHAnsi" w:eastAsiaTheme="majorEastAsia" w:hAnsiTheme="majorHAnsi" w:cstheme="majorBidi"/>
      <w:color w:val="2E74B5" w:themeColor="accent1" w:themeShade="BF"/>
      <w:sz w:val="26"/>
      <w:szCs w:val="26"/>
    </w:rPr>
  </w:style>
  <w:style w:type="character" w:customStyle="1" w:styleId="skimlinks-unlinked">
    <w:name w:val="skimlinks-unlinked"/>
    <w:basedOn w:val="DefaultParagraphFont"/>
    <w:rsid w:val="00D5761A"/>
  </w:style>
  <w:style w:type="paragraph" w:styleId="NoSpacing">
    <w:name w:val="No Spacing"/>
    <w:uiPriority w:val="1"/>
    <w:qFormat/>
    <w:rsid w:val="00CD7A82"/>
    <w:pPr>
      <w:spacing w:after="0" w:line="240" w:lineRule="auto"/>
    </w:pPr>
  </w:style>
  <w:style w:type="character" w:customStyle="1" w:styleId="content9">
    <w:name w:val="content9"/>
    <w:basedOn w:val="DefaultParagraphFont"/>
    <w:rsid w:val="007C55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1132764">
      <w:bodyDiv w:val="1"/>
      <w:marLeft w:val="0"/>
      <w:marRight w:val="0"/>
      <w:marTop w:val="0"/>
      <w:marBottom w:val="0"/>
      <w:divBdr>
        <w:top w:val="none" w:sz="0" w:space="0" w:color="auto"/>
        <w:left w:val="none" w:sz="0" w:space="0" w:color="auto"/>
        <w:bottom w:val="none" w:sz="0" w:space="0" w:color="auto"/>
        <w:right w:val="none" w:sz="0" w:space="0" w:color="auto"/>
      </w:divBdr>
    </w:div>
    <w:div w:id="536360159">
      <w:bodyDiv w:val="1"/>
      <w:marLeft w:val="0"/>
      <w:marRight w:val="0"/>
      <w:marTop w:val="0"/>
      <w:marBottom w:val="0"/>
      <w:divBdr>
        <w:top w:val="none" w:sz="0" w:space="0" w:color="auto"/>
        <w:left w:val="none" w:sz="0" w:space="0" w:color="auto"/>
        <w:bottom w:val="none" w:sz="0" w:space="0" w:color="auto"/>
        <w:right w:val="none" w:sz="0" w:space="0" w:color="auto"/>
      </w:divBdr>
    </w:div>
    <w:div w:id="608926881">
      <w:bodyDiv w:val="1"/>
      <w:marLeft w:val="0"/>
      <w:marRight w:val="0"/>
      <w:marTop w:val="0"/>
      <w:marBottom w:val="0"/>
      <w:divBdr>
        <w:top w:val="none" w:sz="0" w:space="0" w:color="auto"/>
        <w:left w:val="none" w:sz="0" w:space="0" w:color="auto"/>
        <w:bottom w:val="none" w:sz="0" w:space="0" w:color="auto"/>
        <w:right w:val="none" w:sz="0" w:space="0" w:color="auto"/>
      </w:divBdr>
    </w:div>
    <w:div w:id="851261273">
      <w:bodyDiv w:val="1"/>
      <w:marLeft w:val="0"/>
      <w:marRight w:val="0"/>
      <w:marTop w:val="0"/>
      <w:marBottom w:val="0"/>
      <w:divBdr>
        <w:top w:val="none" w:sz="0" w:space="0" w:color="auto"/>
        <w:left w:val="none" w:sz="0" w:space="0" w:color="auto"/>
        <w:bottom w:val="none" w:sz="0" w:space="0" w:color="auto"/>
        <w:right w:val="none" w:sz="0" w:space="0" w:color="auto"/>
      </w:divBdr>
    </w:div>
    <w:div w:id="917399045">
      <w:bodyDiv w:val="1"/>
      <w:marLeft w:val="0"/>
      <w:marRight w:val="0"/>
      <w:marTop w:val="0"/>
      <w:marBottom w:val="0"/>
      <w:divBdr>
        <w:top w:val="none" w:sz="0" w:space="0" w:color="auto"/>
        <w:left w:val="none" w:sz="0" w:space="0" w:color="auto"/>
        <w:bottom w:val="none" w:sz="0" w:space="0" w:color="auto"/>
        <w:right w:val="none" w:sz="0" w:space="0" w:color="auto"/>
      </w:divBdr>
    </w:div>
    <w:div w:id="956375609">
      <w:bodyDiv w:val="1"/>
      <w:marLeft w:val="0"/>
      <w:marRight w:val="0"/>
      <w:marTop w:val="0"/>
      <w:marBottom w:val="0"/>
      <w:divBdr>
        <w:top w:val="none" w:sz="0" w:space="0" w:color="auto"/>
        <w:left w:val="none" w:sz="0" w:space="0" w:color="auto"/>
        <w:bottom w:val="none" w:sz="0" w:space="0" w:color="auto"/>
        <w:right w:val="none" w:sz="0" w:space="0" w:color="auto"/>
      </w:divBdr>
      <w:divsChild>
        <w:div w:id="464541540">
          <w:marLeft w:val="0"/>
          <w:marRight w:val="0"/>
          <w:marTop w:val="0"/>
          <w:marBottom w:val="0"/>
          <w:divBdr>
            <w:top w:val="none" w:sz="0" w:space="0" w:color="auto"/>
            <w:left w:val="none" w:sz="0" w:space="0" w:color="auto"/>
            <w:bottom w:val="none" w:sz="0" w:space="0" w:color="auto"/>
            <w:right w:val="none" w:sz="0" w:space="0" w:color="auto"/>
          </w:divBdr>
        </w:div>
        <w:div w:id="704252193">
          <w:marLeft w:val="0"/>
          <w:marRight w:val="0"/>
          <w:marTop w:val="0"/>
          <w:marBottom w:val="0"/>
          <w:divBdr>
            <w:top w:val="none" w:sz="0" w:space="0" w:color="auto"/>
            <w:left w:val="none" w:sz="0" w:space="0" w:color="auto"/>
            <w:bottom w:val="none" w:sz="0" w:space="0" w:color="auto"/>
            <w:right w:val="none" w:sz="0" w:space="0" w:color="auto"/>
          </w:divBdr>
        </w:div>
        <w:div w:id="1316691187">
          <w:marLeft w:val="0"/>
          <w:marRight w:val="0"/>
          <w:marTop w:val="0"/>
          <w:marBottom w:val="160"/>
          <w:divBdr>
            <w:top w:val="none" w:sz="0" w:space="0" w:color="auto"/>
            <w:left w:val="none" w:sz="0" w:space="0" w:color="auto"/>
            <w:bottom w:val="none" w:sz="0" w:space="0" w:color="auto"/>
            <w:right w:val="none" w:sz="0" w:space="0" w:color="auto"/>
          </w:divBdr>
        </w:div>
        <w:div w:id="499732062">
          <w:marLeft w:val="0"/>
          <w:marRight w:val="0"/>
          <w:marTop w:val="0"/>
          <w:marBottom w:val="160"/>
          <w:divBdr>
            <w:top w:val="none" w:sz="0" w:space="0" w:color="auto"/>
            <w:left w:val="none" w:sz="0" w:space="0" w:color="auto"/>
            <w:bottom w:val="none" w:sz="0" w:space="0" w:color="auto"/>
            <w:right w:val="none" w:sz="0" w:space="0" w:color="auto"/>
          </w:divBdr>
        </w:div>
        <w:div w:id="287585604">
          <w:marLeft w:val="0"/>
          <w:marRight w:val="0"/>
          <w:marTop w:val="0"/>
          <w:marBottom w:val="0"/>
          <w:divBdr>
            <w:top w:val="none" w:sz="0" w:space="0" w:color="auto"/>
            <w:left w:val="none" w:sz="0" w:space="0" w:color="auto"/>
            <w:bottom w:val="none" w:sz="0" w:space="0" w:color="auto"/>
            <w:right w:val="none" w:sz="0" w:space="0" w:color="auto"/>
          </w:divBdr>
        </w:div>
        <w:div w:id="431904099">
          <w:marLeft w:val="0"/>
          <w:marRight w:val="0"/>
          <w:marTop w:val="0"/>
          <w:marBottom w:val="0"/>
          <w:divBdr>
            <w:top w:val="none" w:sz="0" w:space="0" w:color="auto"/>
            <w:left w:val="none" w:sz="0" w:space="0" w:color="auto"/>
            <w:bottom w:val="none" w:sz="0" w:space="0" w:color="auto"/>
            <w:right w:val="none" w:sz="0" w:space="0" w:color="auto"/>
          </w:divBdr>
        </w:div>
        <w:div w:id="1494905197">
          <w:marLeft w:val="0"/>
          <w:marRight w:val="0"/>
          <w:marTop w:val="0"/>
          <w:marBottom w:val="160"/>
          <w:divBdr>
            <w:top w:val="none" w:sz="0" w:space="0" w:color="auto"/>
            <w:left w:val="none" w:sz="0" w:space="0" w:color="auto"/>
            <w:bottom w:val="none" w:sz="0" w:space="0" w:color="auto"/>
            <w:right w:val="none" w:sz="0" w:space="0" w:color="auto"/>
          </w:divBdr>
        </w:div>
        <w:div w:id="379325655">
          <w:marLeft w:val="0"/>
          <w:marRight w:val="0"/>
          <w:marTop w:val="0"/>
          <w:marBottom w:val="160"/>
          <w:divBdr>
            <w:top w:val="none" w:sz="0" w:space="0" w:color="auto"/>
            <w:left w:val="none" w:sz="0" w:space="0" w:color="auto"/>
            <w:bottom w:val="none" w:sz="0" w:space="0" w:color="auto"/>
            <w:right w:val="none" w:sz="0" w:space="0" w:color="auto"/>
          </w:divBdr>
        </w:div>
        <w:div w:id="561406483">
          <w:marLeft w:val="0"/>
          <w:marRight w:val="0"/>
          <w:marTop w:val="0"/>
          <w:marBottom w:val="0"/>
          <w:divBdr>
            <w:top w:val="none" w:sz="0" w:space="0" w:color="auto"/>
            <w:left w:val="none" w:sz="0" w:space="0" w:color="auto"/>
            <w:bottom w:val="none" w:sz="0" w:space="0" w:color="auto"/>
            <w:right w:val="none" w:sz="0" w:space="0" w:color="auto"/>
          </w:divBdr>
        </w:div>
        <w:div w:id="141167523">
          <w:marLeft w:val="0"/>
          <w:marRight w:val="0"/>
          <w:marTop w:val="0"/>
          <w:marBottom w:val="0"/>
          <w:divBdr>
            <w:top w:val="none" w:sz="0" w:space="0" w:color="auto"/>
            <w:left w:val="none" w:sz="0" w:space="0" w:color="auto"/>
            <w:bottom w:val="none" w:sz="0" w:space="0" w:color="auto"/>
            <w:right w:val="none" w:sz="0" w:space="0" w:color="auto"/>
          </w:divBdr>
        </w:div>
        <w:div w:id="1777746189">
          <w:marLeft w:val="0"/>
          <w:marRight w:val="0"/>
          <w:marTop w:val="0"/>
          <w:marBottom w:val="0"/>
          <w:divBdr>
            <w:top w:val="none" w:sz="0" w:space="0" w:color="auto"/>
            <w:left w:val="none" w:sz="0" w:space="0" w:color="auto"/>
            <w:bottom w:val="none" w:sz="0" w:space="0" w:color="auto"/>
            <w:right w:val="none" w:sz="0" w:space="0" w:color="auto"/>
          </w:divBdr>
        </w:div>
        <w:div w:id="750811485">
          <w:marLeft w:val="0"/>
          <w:marRight w:val="0"/>
          <w:marTop w:val="0"/>
          <w:marBottom w:val="160"/>
          <w:divBdr>
            <w:top w:val="none" w:sz="0" w:space="0" w:color="auto"/>
            <w:left w:val="none" w:sz="0" w:space="0" w:color="auto"/>
            <w:bottom w:val="none" w:sz="0" w:space="0" w:color="auto"/>
            <w:right w:val="none" w:sz="0" w:space="0" w:color="auto"/>
          </w:divBdr>
        </w:div>
        <w:div w:id="221916347">
          <w:marLeft w:val="0"/>
          <w:marRight w:val="0"/>
          <w:marTop w:val="0"/>
          <w:marBottom w:val="160"/>
          <w:divBdr>
            <w:top w:val="none" w:sz="0" w:space="0" w:color="auto"/>
            <w:left w:val="none" w:sz="0" w:space="0" w:color="auto"/>
            <w:bottom w:val="none" w:sz="0" w:space="0" w:color="auto"/>
            <w:right w:val="none" w:sz="0" w:space="0" w:color="auto"/>
          </w:divBdr>
        </w:div>
        <w:div w:id="643582319">
          <w:marLeft w:val="0"/>
          <w:marRight w:val="0"/>
          <w:marTop w:val="0"/>
          <w:marBottom w:val="0"/>
          <w:divBdr>
            <w:top w:val="none" w:sz="0" w:space="0" w:color="auto"/>
            <w:left w:val="none" w:sz="0" w:space="0" w:color="auto"/>
            <w:bottom w:val="none" w:sz="0" w:space="0" w:color="auto"/>
            <w:right w:val="none" w:sz="0" w:space="0" w:color="auto"/>
          </w:divBdr>
        </w:div>
        <w:div w:id="995188370">
          <w:marLeft w:val="0"/>
          <w:marRight w:val="0"/>
          <w:marTop w:val="0"/>
          <w:marBottom w:val="0"/>
          <w:divBdr>
            <w:top w:val="none" w:sz="0" w:space="0" w:color="auto"/>
            <w:left w:val="none" w:sz="0" w:space="0" w:color="auto"/>
            <w:bottom w:val="none" w:sz="0" w:space="0" w:color="auto"/>
            <w:right w:val="none" w:sz="0" w:space="0" w:color="auto"/>
          </w:divBdr>
        </w:div>
        <w:div w:id="991906125">
          <w:marLeft w:val="0"/>
          <w:marRight w:val="0"/>
          <w:marTop w:val="0"/>
          <w:marBottom w:val="0"/>
          <w:divBdr>
            <w:top w:val="none" w:sz="0" w:space="0" w:color="auto"/>
            <w:left w:val="none" w:sz="0" w:space="0" w:color="auto"/>
            <w:bottom w:val="none" w:sz="0" w:space="0" w:color="auto"/>
            <w:right w:val="none" w:sz="0" w:space="0" w:color="auto"/>
          </w:divBdr>
        </w:div>
      </w:divsChild>
    </w:div>
    <w:div w:id="1017346293">
      <w:bodyDiv w:val="1"/>
      <w:marLeft w:val="0"/>
      <w:marRight w:val="0"/>
      <w:marTop w:val="0"/>
      <w:marBottom w:val="0"/>
      <w:divBdr>
        <w:top w:val="none" w:sz="0" w:space="0" w:color="auto"/>
        <w:left w:val="none" w:sz="0" w:space="0" w:color="auto"/>
        <w:bottom w:val="none" w:sz="0" w:space="0" w:color="auto"/>
        <w:right w:val="none" w:sz="0" w:space="0" w:color="auto"/>
      </w:divBdr>
    </w:div>
    <w:div w:id="1202132053">
      <w:bodyDiv w:val="1"/>
      <w:marLeft w:val="0"/>
      <w:marRight w:val="0"/>
      <w:marTop w:val="0"/>
      <w:marBottom w:val="0"/>
      <w:divBdr>
        <w:top w:val="none" w:sz="0" w:space="0" w:color="auto"/>
        <w:left w:val="none" w:sz="0" w:space="0" w:color="auto"/>
        <w:bottom w:val="none" w:sz="0" w:space="0" w:color="auto"/>
        <w:right w:val="none" w:sz="0" w:space="0" w:color="auto"/>
      </w:divBdr>
    </w:div>
    <w:div w:id="1604413602">
      <w:bodyDiv w:val="1"/>
      <w:marLeft w:val="0"/>
      <w:marRight w:val="0"/>
      <w:marTop w:val="0"/>
      <w:marBottom w:val="0"/>
      <w:divBdr>
        <w:top w:val="none" w:sz="0" w:space="0" w:color="auto"/>
        <w:left w:val="none" w:sz="0" w:space="0" w:color="auto"/>
        <w:bottom w:val="none" w:sz="0" w:space="0" w:color="auto"/>
        <w:right w:val="none" w:sz="0" w:space="0" w:color="auto"/>
      </w:divBdr>
    </w:div>
    <w:div w:id="1777406625">
      <w:bodyDiv w:val="1"/>
      <w:marLeft w:val="0"/>
      <w:marRight w:val="0"/>
      <w:marTop w:val="0"/>
      <w:marBottom w:val="0"/>
      <w:divBdr>
        <w:top w:val="none" w:sz="0" w:space="0" w:color="auto"/>
        <w:left w:val="none" w:sz="0" w:space="0" w:color="auto"/>
        <w:bottom w:val="none" w:sz="0" w:space="0" w:color="auto"/>
        <w:right w:val="none" w:sz="0" w:space="0" w:color="auto"/>
      </w:divBdr>
    </w:div>
    <w:div w:id="1988852808">
      <w:bodyDiv w:val="1"/>
      <w:marLeft w:val="0"/>
      <w:marRight w:val="0"/>
      <w:marTop w:val="0"/>
      <w:marBottom w:val="0"/>
      <w:divBdr>
        <w:top w:val="none" w:sz="0" w:space="0" w:color="auto"/>
        <w:left w:val="none" w:sz="0" w:space="0" w:color="auto"/>
        <w:bottom w:val="none" w:sz="0" w:space="0" w:color="auto"/>
        <w:right w:val="none" w:sz="0" w:space="0" w:color="auto"/>
      </w:divBdr>
      <w:divsChild>
        <w:div w:id="60643667">
          <w:blockQuote w:val="1"/>
          <w:marLeft w:val="720"/>
          <w:marRight w:val="720"/>
          <w:marTop w:val="100"/>
          <w:marBottom w:val="100"/>
          <w:divBdr>
            <w:top w:val="none" w:sz="0" w:space="0" w:color="auto"/>
            <w:left w:val="single" w:sz="6" w:space="0" w:color="DDDDDD"/>
            <w:bottom w:val="none" w:sz="0" w:space="0" w:color="auto"/>
            <w:right w:val="none" w:sz="0" w:space="0" w:color="auto"/>
          </w:divBdr>
        </w:div>
      </w:divsChild>
    </w:div>
    <w:div w:id="2060860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ZkEsjPka9A4" TargetMode="External"/><Relationship Id="rId21" Type="http://schemas.openxmlformats.org/officeDocument/2006/relationships/image" Target="media/image4.png"/><Relationship Id="rId42" Type="http://schemas.openxmlformats.org/officeDocument/2006/relationships/hyperlink" Target="https://techterms.com/definition/user_interface" TargetMode="External"/><Relationship Id="rId47" Type="http://schemas.openxmlformats.org/officeDocument/2006/relationships/image" Target="media/image9.png"/><Relationship Id="rId63" Type="http://schemas.openxmlformats.org/officeDocument/2006/relationships/hyperlink" Target="http://www.bbc.co.uk/news/technology-33005297" TargetMode="External"/><Relationship Id="rId68" Type="http://schemas.openxmlformats.org/officeDocument/2006/relationships/image" Target="media/image16.png"/><Relationship Id="rId84" Type="http://schemas.openxmlformats.org/officeDocument/2006/relationships/image" Target="media/image25.png"/><Relationship Id="rId89" Type="http://schemas.openxmlformats.org/officeDocument/2006/relationships/hyperlink" Target="https://www.youtube.com/watch?v=om5TwLETieA" TargetMode="External"/><Relationship Id="rId7" Type="http://schemas.openxmlformats.org/officeDocument/2006/relationships/endnotes" Target="endnotes.xml"/><Relationship Id="rId71" Type="http://schemas.openxmlformats.org/officeDocument/2006/relationships/hyperlink" Target="https://videogamesuncovered.com/features/why-p-t-could-be-the-best-horror-game-of-2014/" TargetMode="External"/><Relationship Id="rId92"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hyperlink" Target="https://en.wikipedia.org/wiki/Computer_simulations" TargetMode="External"/><Relationship Id="rId11" Type="http://schemas.openxmlformats.org/officeDocument/2006/relationships/hyperlink" Target="https://en.wikipedia.org/wiki/Game_demo" TargetMode="External"/><Relationship Id="rId24" Type="http://schemas.openxmlformats.org/officeDocument/2006/relationships/image" Target="media/image5.png"/><Relationship Id="rId32" Type="http://schemas.openxmlformats.org/officeDocument/2006/relationships/hyperlink" Target="https://en.wikipedia.org/wiki/Collision_response" TargetMode="External"/><Relationship Id="rId37" Type="http://schemas.openxmlformats.org/officeDocument/2006/relationships/hyperlink" Target="https://en.wikipedia.org/wiki/Collision_detection" TargetMode="External"/><Relationship Id="rId40" Type="http://schemas.openxmlformats.org/officeDocument/2006/relationships/hyperlink" Target="https://techterms.com/definition/bitmap" TargetMode="External"/><Relationship Id="rId45" Type="http://schemas.openxmlformats.org/officeDocument/2006/relationships/image" Target="media/image8.jpg"/><Relationship Id="rId53" Type="http://schemas.openxmlformats.org/officeDocument/2006/relationships/image" Target="media/image10.png"/><Relationship Id="rId58" Type="http://schemas.openxmlformats.org/officeDocument/2006/relationships/hyperlink" Target="https://en.wikipedia.org/wiki/Scripted_sequence" TargetMode="External"/><Relationship Id="rId66" Type="http://schemas.openxmlformats.org/officeDocument/2006/relationships/image" Target="media/image15.jpeg"/><Relationship Id="rId74" Type="http://schemas.openxmlformats.org/officeDocument/2006/relationships/image" Target="media/image19.png"/><Relationship Id="rId79" Type="http://schemas.openxmlformats.org/officeDocument/2006/relationships/image" Target="media/image23.png"/><Relationship Id="rId87" Type="http://schemas.openxmlformats.org/officeDocument/2006/relationships/hyperlink" Target="https://www.resetera.com/threads/water-rain-makes-games-look-better.8088/page-2"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scirra.com/manual/77/actions" TargetMode="External"/><Relationship Id="rId82" Type="http://schemas.openxmlformats.org/officeDocument/2006/relationships/image" Target="media/image24.png"/><Relationship Id="rId90" Type="http://schemas.openxmlformats.org/officeDocument/2006/relationships/image" Target="media/image28.png"/><Relationship Id="rId95" Type="http://schemas.openxmlformats.org/officeDocument/2006/relationships/hyperlink" Target="https://www.youtube.com/watch?v=ZXpfsYiG8Dc" TargetMode="External"/><Relationship Id="rId19" Type="http://schemas.openxmlformats.org/officeDocument/2006/relationships/hyperlink" Target="https://www.webopedia.com/TERM/A/alpha_version.html" TargetMode="External"/><Relationship Id="rId14" Type="http://schemas.openxmlformats.org/officeDocument/2006/relationships/hyperlink" Target="https://www.techopedia.com/definition/27136/beta-test-gaming" TargetMode="External"/><Relationship Id="rId22" Type="http://schemas.openxmlformats.org/officeDocument/2006/relationships/hyperlink" Target="https://www.techopedia.com/definition/16373/debugging" TargetMode="External"/><Relationship Id="rId27" Type="http://schemas.openxmlformats.org/officeDocument/2006/relationships/image" Target="media/image6.png"/><Relationship Id="rId30" Type="http://schemas.openxmlformats.org/officeDocument/2006/relationships/hyperlink" Target="https://en.wikipedia.org/wiki/Robotics" TargetMode="External"/><Relationship Id="rId35" Type="http://schemas.openxmlformats.org/officeDocument/2006/relationships/hyperlink" Target="https://en.wikipedia.org/wiki/Linear_algebra" TargetMode="External"/><Relationship Id="rId43" Type="http://schemas.openxmlformats.org/officeDocument/2006/relationships/hyperlink" Target="https://techterms.com/definition/sprite" TargetMode="External"/><Relationship Id="rId48" Type="http://schemas.openxmlformats.org/officeDocument/2006/relationships/hyperlink" Target="https://en.wikipedia.org/wiki/Video_game" TargetMode="External"/><Relationship Id="rId56" Type="http://schemas.openxmlformats.org/officeDocument/2006/relationships/image" Target="media/image11.png"/><Relationship Id="rId64" Type="http://schemas.openxmlformats.org/officeDocument/2006/relationships/image" Target="media/image14.jpg"/><Relationship Id="rId69" Type="http://schemas.openxmlformats.org/officeDocument/2006/relationships/hyperlink" Target="https://www.youtube.com/watch?v=W56cZC8Dk44" TargetMode="External"/><Relationship Id="rId77" Type="http://schemas.openxmlformats.org/officeDocument/2006/relationships/image" Target="media/image22.jpg"/><Relationship Id="rId100" Type="http://schemas.openxmlformats.org/officeDocument/2006/relationships/hyperlink" Target="https://www.anandtech.com/show/9506/opengl-siggraph-2015-opengl-es-32-opengl-extensions-announced" TargetMode="External"/><Relationship Id="rId8" Type="http://schemas.openxmlformats.org/officeDocument/2006/relationships/image" Target="media/image1.jpg"/><Relationship Id="rId51" Type="http://schemas.openxmlformats.org/officeDocument/2006/relationships/hyperlink" Target="https://en.wikipedia.org/wiki/Cutscene" TargetMode="External"/><Relationship Id="rId72" Type="http://schemas.openxmlformats.org/officeDocument/2006/relationships/image" Target="media/image18.png"/><Relationship Id="rId80" Type="http://schemas.microsoft.com/office/2007/relationships/hdphoto" Target="media/hdphoto2.wdp"/><Relationship Id="rId85" Type="http://schemas.openxmlformats.org/officeDocument/2006/relationships/hyperlink" Target="https://www.youtube.com/watch?v=LDDjS4JGv6c" TargetMode="External"/><Relationship Id="rId93" Type="http://schemas.openxmlformats.org/officeDocument/2006/relationships/hyperlink" Target="http://acsanmebabb.hatenablog.com/entry/2017/05/31/065225" TargetMode="External"/><Relationship Id="rId98" Type="http://schemas.openxmlformats.org/officeDocument/2006/relationships/hyperlink" Target="https://mirazmac.info/read/microsoft-directx-all-versions-free-download.html" TargetMode="External"/><Relationship Id="rId3" Type="http://schemas.openxmlformats.org/officeDocument/2006/relationships/styles" Target="styles.xml"/><Relationship Id="rId12" Type="http://schemas.openxmlformats.org/officeDocument/2006/relationships/hyperlink" Target="https://wholesgame.com/opinions/worth-time-money-pick-game-demos/" TargetMode="External"/><Relationship Id="rId17" Type="http://schemas.openxmlformats.org/officeDocument/2006/relationships/hyperlink" Target="https://www.webopedia.com/TERM/S/software.html" TargetMode="External"/><Relationship Id="rId25" Type="http://schemas.openxmlformats.org/officeDocument/2006/relationships/hyperlink" Target="https://www.techopedia.com/definition/3758/bug" TargetMode="External"/><Relationship Id="rId33" Type="http://schemas.openxmlformats.org/officeDocument/2006/relationships/hyperlink" Target="https://en.wikipedia.org/wiki/Physics_engine" TargetMode="External"/><Relationship Id="rId38" Type="http://schemas.openxmlformats.org/officeDocument/2006/relationships/hyperlink" Target="https://www.youtube.com/watch?v=BvUcL3qxcWw&amp;t=56s" TargetMode="External"/><Relationship Id="rId46" Type="http://schemas.openxmlformats.org/officeDocument/2006/relationships/hyperlink" Target="http://www.cracked.com/blog/chatting-with-mario-during-a-game-of-super-mario-brothers/" TargetMode="External"/><Relationship Id="rId59" Type="http://schemas.openxmlformats.org/officeDocument/2006/relationships/hyperlink" Target="https://www.youtube.com/watch?v=0A_Oa7tS8m8" TargetMode="External"/><Relationship Id="rId67" Type="http://schemas.openxmlformats.org/officeDocument/2006/relationships/hyperlink" Target="https://leonardogamestudies.wordpress.com/year-2/unit-70-game-engines/assignment-1-task-2-components-of-engines/" TargetMode="External"/><Relationship Id="rId103" Type="http://schemas.openxmlformats.org/officeDocument/2006/relationships/theme" Target="theme/theme1.xml"/><Relationship Id="rId20" Type="http://schemas.openxmlformats.org/officeDocument/2006/relationships/hyperlink" Target="https://www.youtube.com/watch?v=yH0GsOKZHMQ" TargetMode="External"/><Relationship Id="rId41" Type="http://schemas.openxmlformats.org/officeDocument/2006/relationships/hyperlink" Target="https://techterms.com/definition/icon" TargetMode="External"/><Relationship Id="rId54" Type="http://schemas.openxmlformats.org/officeDocument/2006/relationships/hyperlink" Target="https://techterms.com/definition/frame" TargetMode="External"/><Relationship Id="rId62" Type="http://schemas.openxmlformats.org/officeDocument/2006/relationships/image" Target="media/image13.png"/><Relationship Id="rId70" Type="http://schemas.openxmlformats.org/officeDocument/2006/relationships/image" Target="media/image17.jpeg"/><Relationship Id="rId75" Type="http://schemas.openxmlformats.org/officeDocument/2006/relationships/image" Target="media/image20.png"/><Relationship Id="rId83" Type="http://schemas.openxmlformats.org/officeDocument/2006/relationships/hyperlink" Target="https://www.indezine.com/products/powerpoint/learn/animationsandtransitions/motion-paths-edit-points-ppt2010.html" TargetMode="External"/><Relationship Id="rId88" Type="http://schemas.openxmlformats.org/officeDocument/2006/relationships/image" Target="media/image27.png"/><Relationship Id="rId91" Type="http://schemas.openxmlformats.org/officeDocument/2006/relationships/hyperlink" Target="https://www.youtube.com/watch?v=om5TwLETieA" TargetMode="External"/><Relationship Id="rId96" Type="http://schemas.openxmlformats.org/officeDocument/2006/relationships/hyperlink" Target="https://www.amazon.co.uk/Fox-No-6-amiibo-Nintendo-Wii/dp/B00N8PBS0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omclancy-thedivision.ubisoft.com/game/en-gb/news/detail.aspx?c=tcm:154-237962-16&amp;ct=tcm:148-76770-32" TargetMode="External"/><Relationship Id="rId23" Type="http://schemas.openxmlformats.org/officeDocument/2006/relationships/hyperlink" Target="https://www.youtube.com/watch?v=HomomnV_NrM" TargetMode="External"/><Relationship Id="rId28" Type="http://schemas.openxmlformats.org/officeDocument/2006/relationships/hyperlink" Target="https://en.wikipedia.org/wiki/Video_game" TargetMode="External"/><Relationship Id="rId36" Type="http://schemas.openxmlformats.org/officeDocument/2006/relationships/hyperlink" Target="https://en.wikipedia.org/wiki/Computational_geometry" TargetMode="External"/><Relationship Id="rId49" Type="http://schemas.openxmlformats.org/officeDocument/2006/relationships/hyperlink" Target="https://en.wikipedia.org/wiki/Gameplay" TargetMode="External"/><Relationship Id="rId57" Type="http://schemas.openxmlformats.org/officeDocument/2006/relationships/hyperlink" Target="https://en.wikipedia.org/wiki/Video_games" TargetMode="External"/><Relationship Id="rId10" Type="http://schemas.openxmlformats.org/officeDocument/2006/relationships/footer" Target="footer1.xml"/><Relationship Id="rId31" Type="http://schemas.openxmlformats.org/officeDocument/2006/relationships/hyperlink" Target="https://en.wikipedia.org/wiki/Collision_detection" TargetMode="External"/><Relationship Id="rId44" Type="http://schemas.openxmlformats.org/officeDocument/2006/relationships/hyperlink" Target="http://www.nintendo.com/games/detail/super-mario-odyssey-switch" TargetMode="External"/><Relationship Id="rId52" Type="http://schemas.openxmlformats.org/officeDocument/2006/relationships/hyperlink" Target="https://www.youtube.com/watch?v=bX8N3xKDIa4" TargetMode="External"/><Relationship Id="rId60" Type="http://schemas.openxmlformats.org/officeDocument/2006/relationships/image" Target="media/image12.png"/><Relationship Id="rId65" Type="http://schemas.openxmlformats.org/officeDocument/2006/relationships/hyperlink" Target="https://www.youtube.com/watch?v=I6dB0Iw96eY" TargetMode="External"/><Relationship Id="rId73" Type="http://schemas.microsoft.com/office/2007/relationships/hdphoto" Target="media/hdphoto1.wdp"/><Relationship Id="rId78" Type="http://schemas.openxmlformats.org/officeDocument/2006/relationships/hyperlink" Target="https://www.youtube.com/watch?v=DO5wsspiyEA" TargetMode="External"/><Relationship Id="rId81" Type="http://schemas.openxmlformats.org/officeDocument/2006/relationships/hyperlink" Target="https://graphicdesign.stackexchange.com/questions/41069/correct-anti-aliasing-color-when-moving-to-a-new-background" TargetMode="External"/><Relationship Id="rId86" Type="http://schemas.openxmlformats.org/officeDocument/2006/relationships/image" Target="media/image26.png"/><Relationship Id="rId94" Type="http://schemas.openxmlformats.org/officeDocument/2006/relationships/image" Target="media/image30.png"/><Relationship Id="rId99" Type="http://schemas.openxmlformats.org/officeDocument/2006/relationships/image" Target="media/image32.png"/><Relationship Id="rId101"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hyperlink" Target="https://www.webopedia.com/TERM/B/beta_test.html" TargetMode="External"/><Relationship Id="rId39" Type="http://schemas.openxmlformats.org/officeDocument/2006/relationships/image" Target="media/image7.png"/><Relationship Id="rId34" Type="http://schemas.openxmlformats.org/officeDocument/2006/relationships/hyperlink" Target="https://en.wikipedia.org/wiki/Ragdoll_physics" TargetMode="External"/><Relationship Id="rId50" Type="http://schemas.openxmlformats.org/officeDocument/2006/relationships/hyperlink" Target="https://en.wikipedia.org/wiki/Pace_(speed)" TargetMode="External"/><Relationship Id="rId55" Type="http://schemas.openxmlformats.org/officeDocument/2006/relationships/hyperlink" Target="https://www.redbubble.com/people/sagegrl/works/17290732-half-heart-video-game-hearts?p=framed-print" TargetMode="External"/><Relationship Id="rId76" Type="http://schemas.openxmlformats.org/officeDocument/2006/relationships/image" Target="media/image21.png"/><Relationship Id="rId97"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D5086D-6E8B-4D46-9250-B14CB136C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20</Pages>
  <Words>5216</Words>
  <Characters>29735</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Salford City College</Company>
  <LinksUpToDate>false</LinksUpToDate>
  <CharactersWithSpaces>34882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Joseph Roper</dc:creator>
  <cp:keywords/>
  <dc:description/>
  <cp:lastModifiedBy>STUDENT Joseph Roper</cp:lastModifiedBy>
  <cp:revision>2</cp:revision>
  <dcterms:created xsi:type="dcterms:W3CDTF">2018-05-03T11:25:00Z</dcterms:created>
  <dcterms:modified xsi:type="dcterms:W3CDTF">2018-05-03T11:25:00Z</dcterms:modified>
</cp:coreProperties>
</file>