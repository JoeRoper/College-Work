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heme="minorHAnsi"/>
        </w:rPr>
        <w:id w:val="1517887430"/>
        <w:docPartObj>
          <w:docPartGallery w:val="Cover Pages"/>
          <w:docPartUnique/>
        </w:docPartObj>
      </w:sdtPr>
      <w:sdtContent>
        <w:p w14:paraId="4609BA61" w14:textId="77777777" w:rsidR="00243C24" w:rsidRPr="00051853" w:rsidRDefault="00243C24">
          <w:pPr>
            <w:rPr>
              <w:rFonts w:cstheme="minorHAnsi"/>
            </w:rPr>
          </w:pPr>
          <w:r w:rsidRPr="00051853">
            <w:rPr>
              <w:rFonts w:cstheme="minorHAnsi"/>
              <w:noProof/>
              <w:lang w:eastAsia="en-GB"/>
            </w:rPr>
            <mc:AlternateContent>
              <mc:Choice Requires="wpg">
                <w:drawing>
                  <wp:anchor distT="0" distB="0" distL="114300" distR="114300" simplePos="0" relativeHeight="251653632" behindDoc="1" locked="0" layoutInCell="1" allowOverlap="1" wp14:anchorId="4FBA5F31" wp14:editId="3BE2BDEE">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223725664"/>
                                    <w:dataBinding w:prefixMappings="xmlns:ns0='http://purl.org/dc/elements/1.1/' xmlns:ns1='http://schemas.openxmlformats.org/package/2006/metadata/core-properties' " w:xpath="/ns1:coreProperties[1]/ns0:creator[1]" w:storeItemID="{6C3C8BC8-F283-45AE-878A-BAB7291924A1}"/>
                                    <w:text/>
                                  </w:sdtPr>
                                  <w:sdtContent>
                                    <w:p w14:paraId="303F9D32" w14:textId="77777777" w:rsidR="00AF3965" w:rsidRDefault="00AF3965">
                                      <w:pPr>
                                        <w:pStyle w:val="NoSpacing"/>
                                        <w:rPr>
                                          <w:color w:val="FFFFFF" w:themeColor="background1"/>
                                          <w:sz w:val="32"/>
                                          <w:szCs w:val="32"/>
                                        </w:rPr>
                                      </w:pPr>
                                      <w:r>
                                        <w:rPr>
                                          <w:color w:val="FFFFFF" w:themeColor="background1"/>
                                          <w:sz w:val="32"/>
                                          <w:szCs w:val="32"/>
                                          <w:lang w:val="en-GB"/>
                                        </w:rPr>
                                        <w:t>STUDENT Joseph Roper</w:t>
                                      </w:r>
                                    </w:p>
                                  </w:sdtContent>
                                </w:sdt>
                                <w:p w14:paraId="137E53F8" w14:textId="77777777" w:rsidR="00AF3965" w:rsidRDefault="00AF3965">
                                  <w:pPr>
                                    <w:pStyle w:val="NoSpacing"/>
                                    <w:rPr>
                                      <w:caps/>
                                      <w:color w:val="FFFFFF" w:themeColor="background1"/>
                                    </w:rPr>
                                  </w:pPr>
                                  <w:sdt>
                                    <w:sdtPr>
                                      <w:rPr>
                                        <w:caps/>
                                        <w:color w:val="FFFFFF" w:themeColor="background1"/>
                                      </w:rPr>
                                      <w:alias w:val="Company"/>
                                      <w:tag w:val=""/>
                                      <w:id w:val="-2139100996"/>
                                      <w:dataBinding w:prefixMappings="xmlns:ns0='http://schemas.openxmlformats.org/officeDocument/2006/extended-properties' " w:xpath="/ns0:Properties[1]/ns0:Company[1]" w:storeItemID="{6668398D-A668-4E3E-A5EB-62B293D839F1}"/>
                                      <w:text/>
                                    </w:sdtPr>
                                    <w:sdtContent>
                                      <w:r>
                                        <w:rPr>
                                          <w:caps/>
                                          <w:color w:val="FFFFFF" w:themeColor="background1"/>
                                          <w:lang w:val="en-GB"/>
                                        </w:rPr>
                                        <w:t>Salford City College</w:t>
                                      </w:r>
                                    </w:sdtContent>
                                  </w:sdt>
                                  <w:r>
                                    <w:rPr>
                                      <w:caps/>
                                      <w:color w:val="FFFFFF" w:themeColor="background1"/>
                                    </w:rPr>
                                    <w:t xml:space="preserve"> | </w:t>
                                  </w:r>
                                  <w:sdt>
                                    <w:sdtPr>
                                      <w:rPr>
                                        <w:caps/>
                                        <w:color w:val="FFFFFF" w:themeColor="background1"/>
                                      </w:rPr>
                                      <w:alias w:val="Address"/>
                                      <w:tag w:val=""/>
                                      <w:id w:val="-693608522"/>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[Company address]</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394480920"/>
                                    <w:dataBinding w:prefixMappings="xmlns:ns0='http://purl.org/dc/elements/1.1/' xmlns:ns1='http://schemas.openxmlformats.org/package/2006/metadata/core-properties' " w:xpath="/ns1:coreProperties[1]/ns0:title[1]" w:storeItemID="{6C3C8BC8-F283-45AE-878A-BAB7291924A1}"/>
                                    <w:text/>
                                  </w:sdtPr>
                                  <w:sdtContent>
                                    <w:p w14:paraId="628F7AAF" w14:textId="77777777" w:rsidR="00AF3965" w:rsidRDefault="00AF396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44546A" w:themeColor="text2"/>
                                      <w:sz w:val="36"/>
                                      <w:szCs w:val="36"/>
                                    </w:rPr>
                                    <w:alias w:val="Subtitle"/>
                                    <w:tag w:val=""/>
                                    <w:id w:val="-252054332"/>
                                    <w:dataBinding w:prefixMappings="xmlns:ns0='http://purl.org/dc/elements/1.1/' xmlns:ns1='http://schemas.openxmlformats.org/package/2006/metadata/core-properties' " w:xpath="/ns1:coreProperties[1]/ns0:subject[1]" w:storeItemID="{6C3C8BC8-F283-45AE-878A-BAB7291924A1}"/>
                                    <w:text/>
                                  </w:sdtPr>
                                  <w:sdtContent>
                                    <w:p w14:paraId="3562656A" w14:textId="2EA0AF46" w:rsidR="00AF3965" w:rsidRDefault="00AF3965">
                                      <w:pPr>
                                        <w:pStyle w:val="NoSpacing"/>
                                        <w:spacing w:before="240"/>
                                        <w:rPr>
                                          <w:caps/>
                                          <w:color w:val="44546A" w:themeColor="text2"/>
                                          <w:sz w:val="36"/>
                                          <w:szCs w:val="36"/>
                                        </w:rPr>
                                      </w:pPr>
                                      <w:r>
                                        <w:rPr>
                                          <w:caps/>
                                          <w:color w:val="44546A" w:themeColor="text2"/>
                                          <w:sz w:val="36"/>
                                          <w:szCs w:val="36"/>
                                        </w:rPr>
                                        <w:t>Unit 78: Digital graphic for computer games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BA5F31" id="Group 119" o:spid="_x0000_s1026" style="position:absolute;margin-left:0;margin-top:0;width:539.6pt;height:719.9pt;z-index:-2516628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223725664"/>
                              <w:dataBinding w:prefixMappings="xmlns:ns0='http://purl.org/dc/elements/1.1/' xmlns:ns1='http://schemas.openxmlformats.org/package/2006/metadata/core-properties' " w:xpath="/ns1:coreProperties[1]/ns0:creator[1]" w:storeItemID="{6C3C8BC8-F283-45AE-878A-BAB7291924A1}"/>
                              <w:text/>
                            </w:sdtPr>
                            <w:sdtContent>
                              <w:p w14:paraId="303F9D32" w14:textId="77777777" w:rsidR="00AF3965" w:rsidRDefault="00AF3965">
                                <w:pPr>
                                  <w:pStyle w:val="NoSpacing"/>
                                  <w:rPr>
                                    <w:color w:val="FFFFFF" w:themeColor="background1"/>
                                    <w:sz w:val="32"/>
                                    <w:szCs w:val="32"/>
                                  </w:rPr>
                                </w:pPr>
                                <w:r>
                                  <w:rPr>
                                    <w:color w:val="FFFFFF" w:themeColor="background1"/>
                                    <w:sz w:val="32"/>
                                    <w:szCs w:val="32"/>
                                    <w:lang w:val="en-GB"/>
                                  </w:rPr>
                                  <w:t>STUDENT Joseph Roper</w:t>
                                </w:r>
                              </w:p>
                            </w:sdtContent>
                          </w:sdt>
                          <w:p w14:paraId="137E53F8" w14:textId="77777777" w:rsidR="00AF3965" w:rsidRDefault="00AF3965">
                            <w:pPr>
                              <w:pStyle w:val="NoSpacing"/>
                              <w:rPr>
                                <w:caps/>
                                <w:color w:val="FFFFFF" w:themeColor="background1"/>
                              </w:rPr>
                            </w:pPr>
                            <w:sdt>
                              <w:sdtPr>
                                <w:rPr>
                                  <w:caps/>
                                  <w:color w:val="FFFFFF" w:themeColor="background1"/>
                                </w:rPr>
                                <w:alias w:val="Company"/>
                                <w:tag w:val=""/>
                                <w:id w:val="-2139100996"/>
                                <w:dataBinding w:prefixMappings="xmlns:ns0='http://schemas.openxmlformats.org/officeDocument/2006/extended-properties' " w:xpath="/ns0:Properties[1]/ns0:Company[1]" w:storeItemID="{6668398D-A668-4E3E-A5EB-62B293D839F1}"/>
                                <w:text/>
                              </w:sdtPr>
                              <w:sdtContent>
                                <w:r>
                                  <w:rPr>
                                    <w:caps/>
                                    <w:color w:val="FFFFFF" w:themeColor="background1"/>
                                    <w:lang w:val="en-GB"/>
                                  </w:rPr>
                                  <w:t>Salford City College</w:t>
                                </w:r>
                              </w:sdtContent>
                            </w:sdt>
                            <w:r>
                              <w:rPr>
                                <w:caps/>
                                <w:color w:val="FFFFFF" w:themeColor="background1"/>
                              </w:rPr>
                              <w:t xml:space="preserve"> | </w:t>
                            </w:r>
                            <w:sdt>
                              <w:sdtPr>
                                <w:rPr>
                                  <w:caps/>
                                  <w:color w:val="FFFFFF" w:themeColor="background1"/>
                                </w:rPr>
                                <w:alias w:val="Address"/>
                                <w:tag w:val=""/>
                                <w:id w:val="-693608522"/>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394480920"/>
                              <w:dataBinding w:prefixMappings="xmlns:ns0='http://purl.org/dc/elements/1.1/' xmlns:ns1='http://schemas.openxmlformats.org/package/2006/metadata/core-properties' " w:xpath="/ns1:coreProperties[1]/ns0:title[1]" w:storeItemID="{6C3C8BC8-F283-45AE-878A-BAB7291924A1}"/>
                              <w:text/>
                            </w:sdtPr>
                            <w:sdtContent>
                              <w:p w14:paraId="628F7AAF" w14:textId="77777777" w:rsidR="00AF3965" w:rsidRDefault="00AF396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44546A" w:themeColor="text2"/>
                                <w:sz w:val="36"/>
                                <w:szCs w:val="36"/>
                              </w:rPr>
                              <w:alias w:val="Subtitle"/>
                              <w:tag w:val=""/>
                              <w:id w:val="-252054332"/>
                              <w:dataBinding w:prefixMappings="xmlns:ns0='http://purl.org/dc/elements/1.1/' xmlns:ns1='http://schemas.openxmlformats.org/package/2006/metadata/core-properties' " w:xpath="/ns1:coreProperties[1]/ns0:subject[1]" w:storeItemID="{6C3C8BC8-F283-45AE-878A-BAB7291924A1}"/>
                              <w:text/>
                            </w:sdtPr>
                            <w:sdtContent>
                              <w:p w14:paraId="3562656A" w14:textId="2EA0AF46" w:rsidR="00AF3965" w:rsidRDefault="00AF3965">
                                <w:pPr>
                                  <w:pStyle w:val="NoSpacing"/>
                                  <w:spacing w:before="240"/>
                                  <w:rPr>
                                    <w:caps/>
                                    <w:color w:val="44546A" w:themeColor="text2"/>
                                    <w:sz w:val="36"/>
                                    <w:szCs w:val="36"/>
                                  </w:rPr>
                                </w:pPr>
                                <w:r>
                                  <w:rPr>
                                    <w:caps/>
                                    <w:color w:val="44546A" w:themeColor="text2"/>
                                    <w:sz w:val="36"/>
                                    <w:szCs w:val="36"/>
                                  </w:rPr>
                                  <w:t>Unit 78: Digital graphic for computer games</w:t>
                                </w:r>
                              </w:p>
                            </w:sdtContent>
                          </w:sdt>
                        </w:txbxContent>
                      </v:textbox>
                    </v:shape>
                    <w10:wrap anchorx="page" anchory="page"/>
                  </v:group>
                </w:pict>
              </mc:Fallback>
            </mc:AlternateContent>
          </w:r>
        </w:p>
        <w:p w14:paraId="7E3FE2A4" w14:textId="77777777" w:rsidR="00243C24" w:rsidRPr="00051853" w:rsidRDefault="00243C24">
          <w:pPr>
            <w:rPr>
              <w:rFonts w:cstheme="minorHAnsi"/>
            </w:rPr>
          </w:pPr>
          <w:r w:rsidRPr="00051853">
            <w:rPr>
              <w:rFonts w:cstheme="minorHAnsi"/>
            </w:rPr>
            <w:br w:type="page"/>
          </w:r>
        </w:p>
        <w:sdt>
          <w:sdtPr>
            <w:rPr>
              <w:rFonts w:asciiTheme="minorHAnsi" w:eastAsiaTheme="minorHAnsi" w:hAnsiTheme="minorHAnsi" w:cstheme="minorBidi"/>
              <w:color w:val="auto"/>
              <w:sz w:val="22"/>
              <w:szCs w:val="22"/>
              <w:lang w:val="en-GB"/>
            </w:rPr>
            <w:id w:val="-663543451"/>
            <w:docPartObj>
              <w:docPartGallery w:val="Table of Contents"/>
              <w:docPartUnique/>
            </w:docPartObj>
          </w:sdtPr>
          <w:sdtEndPr>
            <w:rPr>
              <w:b/>
              <w:bCs/>
              <w:noProof/>
            </w:rPr>
          </w:sdtEndPr>
          <w:sdtContent>
            <w:p w14:paraId="5DB47A9F" w14:textId="360EAE1C" w:rsidR="00E95864" w:rsidRDefault="00E95864">
              <w:pPr>
                <w:pStyle w:val="TOCHeading"/>
              </w:pPr>
              <w:r>
                <w:t>Contents</w:t>
              </w:r>
            </w:p>
            <w:p w14:paraId="134B7E1E" w14:textId="353F5D1D" w:rsidR="00B75670" w:rsidRDefault="00E9586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00834900" w:history="1">
                <w:r w:rsidR="00B75670" w:rsidRPr="006A22B3">
                  <w:rPr>
                    <w:rStyle w:val="Hyperlink"/>
                    <w:rFonts w:cstheme="minorHAnsi"/>
                    <w:noProof/>
                  </w:rPr>
                  <w:t>Generating Concept Ideas</w:t>
                </w:r>
                <w:r w:rsidR="00B75670">
                  <w:rPr>
                    <w:noProof/>
                    <w:webHidden/>
                  </w:rPr>
                  <w:tab/>
                </w:r>
                <w:r w:rsidR="00B75670">
                  <w:rPr>
                    <w:noProof/>
                    <w:webHidden/>
                  </w:rPr>
                  <w:fldChar w:fldCharType="begin"/>
                </w:r>
                <w:r w:rsidR="00B75670">
                  <w:rPr>
                    <w:noProof/>
                    <w:webHidden/>
                  </w:rPr>
                  <w:instrText xml:space="preserve"> PAGEREF _Toc500834900 \h </w:instrText>
                </w:r>
                <w:r w:rsidR="00B75670">
                  <w:rPr>
                    <w:noProof/>
                    <w:webHidden/>
                  </w:rPr>
                </w:r>
                <w:r w:rsidR="00B75670">
                  <w:rPr>
                    <w:noProof/>
                    <w:webHidden/>
                  </w:rPr>
                  <w:fldChar w:fldCharType="separate"/>
                </w:r>
                <w:r w:rsidR="00B75670">
                  <w:rPr>
                    <w:noProof/>
                    <w:webHidden/>
                  </w:rPr>
                  <w:t>3</w:t>
                </w:r>
                <w:r w:rsidR="00B75670">
                  <w:rPr>
                    <w:noProof/>
                    <w:webHidden/>
                  </w:rPr>
                  <w:fldChar w:fldCharType="end"/>
                </w:r>
              </w:hyperlink>
            </w:p>
            <w:p w14:paraId="52320004" w14:textId="451E656B" w:rsidR="00B75670" w:rsidRDefault="00B75670">
              <w:pPr>
                <w:pStyle w:val="TOC2"/>
                <w:tabs>
                  <w:tab w:val="right" w:leader="dot" w:pos="9016"/>
                </w:tabs>
                <w:rPr>
                  <w:rFonts w:eastAsiaTheme="minorEastAsia"/>
                  <w:noProof/>
                  <w:lang w:eastAsia="en-GB"/>
                </w:rPr>
              </w:pPr>
              <w:hyperlink w:anchor="_Toc500834901" w:history="1">
                <w:r w:rsidRPr="006A22B3">
                  <w:rPr>
                    <w:rStyle w:val="Hyperlink"/>
                    <w:rFonts w:cstheme="minorHAnsi"/>
                    <w:noProof/>
                  </w:rPr>
                  <w:t>Stimulus</w:t>
                </w:r>
                <w:r>
                  <w:rPr>
                    <w:noProof/>
                    <w:webHidden/>
                  </w:rPr>
                  <w:tab/>
                </w:r>
                <w:r>
                  <w:rPr>
                    <w:noProof/>
                    <w:webHidden/>
                  </w:rPr>
                  <w:fldChar w:fldCharType="begin"/>
                </w:r>
                <w:r>
                  <w:rPr>
                    <w:noProof/>
                    <w:webHidden/>
                  </w:rPr>
                  <w:instrText xml:space="preserve"> PAGEREF _Toc500834901 \h </w:instrText>
                </w:r>
                <w:r>
                  <w:rPr>
                    <w:noProof/>
                    <w:webHidden/>
                  </w:rPr>
                </w:r>
                <w:r>
                  <w:rPr>
                    <w:noProof/>
                    <w:webHidden/>
                  </w:rPr>
                  <w:fldChar w:fldCharType="separate"/>
                </w:r>
                <w:r>
                  <w:rPr>
                    <w:noProof/>
                    <w:webHidden/>
                  </w:rPr>
                  <w:t>3</w:t>
                </w:r>
                <w:r>
                  <w:rPr>
                    <w:noProof/>
                    <w:webHidden/>
                  </w:rPr>
                  <w:fldChar w:fldCharType="end"/>
                </w:r>
              </w:hyperlink>
            </w:p>
            <w:p w14:paraId="63377F5B" w14:textId="2C55049C" w:rsidR="00B75670" w:rsidRDefault="00B75670">
              <w:pPr>
                <w:pStyle w:val="TOC3"/>
                <w:tabs>
                  <w:tab w:val="right" w:leader="dot" w:pos="9016"/>
                </w:tabs>
                <w:rPr>
                  <w:rFonts w:eastAsiaTheme="minorEastAsia"/>
                  <w:noProof/>
                  <w:lang w:eastAsia="en-GB"/>
                </w:rPr>
              </w:pPr>
              <w:hyperlink w:anchor="_Toc500834902" w:history="1">
                <w:r w:rsidRPr="006A22B3">
                  <w:rPr>
                    <w:rStyle w:val="Hyperlink"/>
                    <w:rFonts w:cstheme="minorHAnsi"/>
                    <w:noProof/>
                  </w:rPr>
                  <w:t>Client Brief</w:t>
                </w:r>
                <w:r>
                  <w:rPr>
                    <w:noProof/>
                    <w:webHidden/>
                  </w:rPr>
                  <w:tab/>
                </w:r>
                <w:r>
                  <w:rPr>
                    <w:noProof/>
                    <w:webHidden/>
                  </w:rPr>
                  <w:fldChar w:fldCharType="begin"/>
                </w:r>
                <w:r>
                  <w:rPr>
                    <w:noProof/>
                    <w:webHidden/>
                  </w:rPr>
                  <w:instrText xml:space="preserve"> PAGEREF _Toc500834902 \h </w:instrText>
                </w:r>
                <w:r>
                  <w:rPr>
                    <w:noProof/>
                    <w:webHidden/>
                  </w:rPr>
                </w:r>
                <w:r>
                  <w:rPr>
                    <w:noProof/>
                    <w:webHidden/>
                  </w:rPr>
                  <w:fldChar w:fldCharType="separate"/>
                </w:r>
                <w:r>
                  <w:rPr>
                    <w:noProof/>
                    <w:webHidden/>
                  </w:rPr>
                  <w:t>3</w:t>
                </w:r>
                <w:r>
                  <w:rPr>
                    <w:noProof/>
                    <w:webHidden/>
                  </w:rPr>
                  <w:fldChar w:fldCharType="end"/>
                </w:r>
              </w:hyperlink>
            </w:p>
            <w:p w14:paraId="631DA118" w14:textId="7DC611B8" w:rsidR="00B75670" w:rsidRDefault="00B75670">
              <w:pPr>
                <w:pStyle w:val="TOC3"/>
                <w:tabs>
                  <w:tab w:val="right" w:leader="dot" w:pos="9016"/>
                </w:tabs>
                <w:rPr>
                  <w:rFonts w:eastAsiaTheme="minorEastAsia"/>
                  <w:noProof/>
                  <w:lang w:eastAsia="en-GB"/>
                </w:rPr>
              </w:pPr>
              <w:hyperlink w:anchor="_Toc500834903" w:history="1">
                <w:r w:rsidRPr="006A22B3">
                  <w:rPr>
                    <w:rStyle w:val="Hyperlink"/>
                    <w:rFonts w:cstheme="minorHAnsi"/>
                    <w:noProof/>
                  </w:rPr>
                  <w:t>Own Brief</w:t>
                </w:r>
                <w:r>
                  <w:rPr>
                    <w:noProof/>
                    <w:webHidden/>
                  </w:rPr>
                  <w:tab/>
                </w:r>
                <w:r>
                  <w:rPr>
                    <w:noProof/>
                    <w:webHidden/>
                  </w:rPr>
                  <w:fldChar w:fldCharType="begin"/>
                </w:r>
                <w:r>
                  <w:rPr>
                    <w:noProof/>
                    <w:webHidden/>
                  </w:rPr>
                  <w:instrText xml:space="preserve"> PAGEREF _Toc500834903 \h </w:instrText>
                </w:r>
                <w:r>
                  <w:rPr>
                    <w:noProof/>
                    <w:webHidden/>
                  </w:rPr>
                </w:r>
                <w:r>
                  <w:rPr>
                    <w:noProof/>
                    <w:webHidden/>
                  </w:rPr>
                  <w:fldChar w:fldCharType="separate"/>
                </w:r>
                <w:r>
                  <w:rPr>
                    <w:noProof/>
                    <w:webHidden/>
                  </w:rPr>
                  <w:t>3</w:t>
                </w:r>
                <w:r>
                  <w:rPr>
                    <w:noProof/>
                    <w:webHidden/>
                  </w:rPr>
                  <w:fldChar w:fldCharType="end"/>
                </w:r>
              </w:hyperlink>
            </w:p>
            <w:p w14:paraId="02BA0A29" w14:textId="415A0C56" w:rsidR="00B75670" w:rsidRDefault="00B75670">
              <w:pPr>
                <w:pStyle w:val="TOC3"/>
                <w:tabs>
                  <w:tab w:val="right" w:leader="dot" w:pos="9016"/>
                </w:tabs>
                <w:rPr>
                  <w:rFonts w:eastAsiaTheme="minorEastAsia"/>
                  <w:noProof/>
                  <w:lang w:eastAsia="en-GB"/>
                </w:rPr>
              </w:pPr>
              <w:hyperlink w:anchor="_Toc500834904" w:history="1">
                <w:r w:rsidRPr="006A22B3">
                  <w:rPr>
                    <w:rStyle w:val="Hyperlink"/>
                    <w:rFonts w:cstheme="minorHAnsi"/>
                    <w:noProof/>
                  </w:rPr>
                  <w:t>Market Research</w:t>
                </w:r>
                <w:r>
                  <w:rPr>
                    <w:noProof/>
                    <w:webHidden/>
                  </w:rPr>
                  <w:tab/>
                </w:r>
                <w:r>
                  <w:rPr>
                    <w:noProof/>
                    <w:webHidden/>
                  </w:rPr>
                  <w:fldChar w:fldCharType="begin"/>
                </w:r>
                <w:r>
                  <w:rPr>
                    <w:noProof/>
                    <w:webHidden/>
                  </w:rPr>
                  <w:instrText xml:space="preserve"> PAGEREF _Toc500834904 \h </w:instrText>
                </w:r>
                <w:r>
                  <w:rPr>
                    <w:noProof/>
                    <w:webHidden/>
                  </w:rPr>
                </w:r>
                <w:r>
                  <w:rPr>
                    <w:noProof/>
                    <w:webHidden/>
                  </w:rPr>
                  <w:fldChar w:fldCharType="separate"/>
                </w:r>
                <w:r>
                  <w:rPr>
                    <w:noProof/>
                    <w:webHidden/>
                  </w:rPr>
                  <w:t>3</w:t>
                </w:r>
                <w:r>
                  <w:rPr>
                    <w:noProof/>
                    <w:webHidden/>
                  </w:rPr>
                  <w:fldChar w:fldCharType="end"/>
                </w:r>
              </w:hyperlink>
            </w:p>
            <w:p w14:paraId="362484B6" w14:textId="6111AFD3" w:rsidR="00B75670" w:rsidRDefault="00B75670">
              <w:pPr>
                <w:pStyle w:val="TOC2"/>
                <w:tabs>
                  <w:tab w:val="right" w:leader="dot" w:pos="9016"/>
                </w:tabs>
                <w:rPr>
                  <w:rFonts w:eastAsiaTheme="minorEastAsia"/>
                  <w:noProof/>
                  <w:lang w:eastAsia="en-GB"/>
                </w:rPr>
              </w:pPr>
              <w:hyperlink w:anchor="_Toc500834905" w:history="1">
                <w:r w:rsidRPr="006A22B3">
                  <w:rPr>
                    <w:rStyle w:val="Hyperlink"/>
                    <w:rFonts w:cstheme="minorHAnsi"/>
                    <w:noProof/>
                  </w:rPr>
                  <w:t>Legal and Ethical Considerations</w:t>
                </w:r>
                <w:r>
                  <w:rPr>
                    <w:noProof/>
                    <w:webHidden/>
                  </w:rPr>
                  <w:tab/>
                </w:r>
                <w:r>
                  <w:rPr>
                    <w:noProof/>
                    <w:webHidden/>
                  </w:rPr>
                  <w:fldChar w:fldCharType="begin"/>
                </w:r>
                <w:r>
                  <w:rPr>
                    <w:noProof/>
                    <w:webHidden/>
                  </w:rPr>
                  <w:instrText xml:space="preserve"> PAGEREF _Toc500834905 \h </w:instrText>
                </w:r>
                <w:r>
                  <w:rPr>
                    <w:noProof/>
                    <w:webHidden/>
                  </w:rPr>
                </w:r>
                <w:r>
                  <w:rPr>
                    <w:noProof/>
                    <w:webHidden/>
                  </w:rPr>
                  <w:fldChar w:fldCharType="separate"/>
                </w:r>
                <w:r>
                  <w:rPr>
                    <w:noProof/>
                    <w:webHidden/>
                  </w:rPr>
                  <w:t>4</w:t>
                </w:r>
                <w:r>
                  <w:rPr>
                    <w:noProof/>
                    <w:webHidden/>
                  </w:rPr>
                  <w:fldChar w:fldCharType="end"/>
                </w:r>
              </w:hyperlink>
            </w:p>
            <w:p w14:paraId="32040E57" w14:textId="4E6089DC" w:rsidR="00B75670" w:rsidRDefault="00B75670">
              <w:pPr>
                <w:pStyle w:val="TOC3"/>
                <w:tabs>
                  <w:tab w:val="right" w:leader="dot" w:pos="9016"/>
                </w:tabs>
                <w:rPr>
                  <w:rFonts w:eastAsiaTheme="minorEastAsia"/>
                  <w:noProof/>
                  <w:lang w:eastAsia="en-GB"/>
                </w:rPr>
              </w:pPr>
              <w:hyperlink w:anchor="_Toc500834906" w:history="1">
                <w:r w:rsidRPr="006A22B3">
                  <w:rPr>
                    <w:rStyle w:val="Hyperlink"/>
                    <w:rFonts w:cstheme="minorHAnsi"/>
                    <w:noProof/>
                  </w:rPr>
                  <w:t>Copyright/ Plagiarism</w:t>
                </w:r>
                <w:r>
                  <w:rPr>
                    <w:noProof/>
                    <w:webHidden/>
                  </w:rPr>
                  <w:tab/>
                </w:r>
                <w:r>
                  <w:rPr>
                    <w:noProof/>
                    <w:webHidden/>
                  </w:rPr>
                  <w:fldChar w:fldCharType="begin"/>
                </w:r>
                <w:r>
                  <w:rPr>
                    <w:noProof/>
                    <w:webHidden/>
                  </w:rPr>
                  <w:instrText xml:space="preserve"> PAGEREF _Toc500834906 \h </w:instrText>
                </w:r>
                <w:r>
                  <w:rPr>
                    <w:noProof/>
                    <w:webHidden/>
                  </w:rPr>
                </w:r>
                <w:r>
                  <w:rPr>
                    <w:noProof/>
                    <w:webHidden/>
                  </w:rPr>
                  <w:fldChar w:fldCharType="separate"/>
                </w:r>
                <w:r>
                  <w:rPr>
                    <w:noProof/>
                    <w:webHidden/>
                  </w:rPr>
                  <w:t>4</w:t>
                </w:r>
                <w:r>
                  <w:rPr>
                    <w:noProof/>
                    <w:webHidden/>
                  </w:rPr>
                  <w:fldChar w:fldCharType="end"/>
                </w:r>
              </w:hyperlink>
            </w:p>
            <w:p w14:paraId="60A6F060" w14:textId="338C0D7F" w:rsidR="00B75670" w:rsidRDefault="00B75670">
              <w:pPr>
                <w:pStyle w:val="TOC3"/>
                <w:tabs>
                  <w:tab w:val="right" w:leader="dot" w:pos="9016"/>
                </w:tabs>
                <w:rPr>
                  <w:rFonts w:eastAsiaTheme="minorEastAsia"/>
                  <w:noProof/>
                  <w:lang w:eastAsia="en-GB"/>
                </w:rPr>
              </w:pPr>
              <w:hyperlink w:anchor="_Toc500834907" w:history="1">
                <w:r w:rsidRPr="006A22B3">
                  <w:rPr>
                    <w:rStyle w:val="Hyperlink"/>
                    <w:rFonts w:cstheme="minorHAnsi"/>
                    <w:noProof/>
                  </w:rPr>
                  <w:t>Libel</w:t>
                </w:r>
                <w:r>
                  <w:rPr>
                    <w:noProof/>
                    <w:webHidden/>
                  </w:rPr>
                  <w:tab/>
                </w:r>
                <w:r>
                  <w:rPr>
                    <w:noProof/>
                    <w:webHidden/>
                  </w:rPr>
                  <w:fldChar w:fldCharType="begin"/>
                </w:r>
                <w:r>
                  <w:rPr>
                    <w:noProof/>
                    <w:webHidden/>
                  </w:rPr>
                  <w:instrText xml:space="preserve"> PAGEREF _Toc500834907 \h </w:instrText>
                </w:r>
                <w:r>
                  <w:rPr>
                    <w:noProof/>
                    <w:webHidden/>
                  </w:rPr>
                </w:r>
                <w:r>
                  <w:rPr>
                    <w:noProof/>
                    <w:webHidden/>
                  </w:rPr>
                  <w:fldChar w:fldCharType="separate"/>
                </w:r>
                <w:r>
                  <w:rPr>
                    <w:noProof/>
                    <w:webHidden/>
                  </w:rPr>
                  <w:t>4</w:t>
                </w:r>
                <w:r>
                  <w:rPr>
                    <w:noProof/>
                    <w:webHidden/>
                  </w:rPr>
                  <w:fldChar w:fldCharType="end"/>
                </w:r>
              </w:hyperlink>
            </w:p>
            <w:p w14:paraId="7F608BBB" w14:textId="68816651" w:rsidR="00B75670" w:rsidRDefault="00B75670">
              <w:pPr>
                <w:pStyle w:val="TOC3"/>
                <w:tabs>
                  <w:tab w:val="right" w:leader="dot" w:pos="9016"/>
                </w:tabs>
                <w:rPr>
                  <w:rFonts w:eastAsiaTheme="minorEastAsia"/>
                  <w:noProof/>
                  <w:lang w:eastAsia="en-GB"/>
                </w:rPr>
              </w:pPr>
              <w:hyperlink w:anchor="_Toc500834908" w:history="1">
                <w:r w:rsidRPr="006A22B3">
                  <w:rPr>
                    <w:rStyle w:val="Hyperlink"/>
                    <w:rFonts w:cstheme="minorHAnsi"/>
                    <w:noProof/>
                  </w:rPr>
                  <w:t>Females in Video Games</w:t>
                </w:r>
                <w:r>
                  <w:rPr>
                    <w:noProof/>
                    <w:webHidden/>
                  </w:rPr>
                  <w:tab/>
                </w:r>
                <w:r>
                  <w:rPr>
                    <w:noProof/>
                    <w:webHidden/>
                  </w:rPr>
                  <w:fldChar w:fldCharType="begin"/>
                </w:r>
                <w:r>
                  <w:rPr>
                    <w:noProof/>
                    <w:webHidden/>
                  </w:rPr>
                  <w:instrText xml:space="preserve"> PAGEREF _Toc500834908 \h </w:instrText>
                </w:r>
                <w:r>
                  <w:rPr>
                    <w:noProof/>
                    <w:webHidden/>
                  </w:rPr>
                </w:r>
                <w:r>
                  <w:rPr>
                    <w:noProof/>
                    <w:webHidden/>
                  </w:rPr>
                  <w:fldChar w:fldCharType="separate"/>
                </w:r>
                <w:r>
                  <w:rPr>
                    <w:noProof/>
                    <w:webHidden/>
                  </w:rPr>
                  <w:t>5</w:t>
                </w:r>
                <w:r>
                  <w:rPr>
                    <w:noProof/>
                    <w:webHidden/>
                  </w:rPr>
                  <w:fldChar w:fldCharType="end"/>
                </w:r>
              </w:hyperlink>
            </w:p>
            <w:p w14:paraId="35DD849D" w14:textId="0603F9E2" w:rsidR="00B75670" w:rsidRDefault="00B75670">
              <w:pPr>
                <w:pStyle w:val="TOC3"/>
                <w:tabs>
                  <w:tab w:val="right" w:leader="dot" w:pos="9016"/>
                </w:tabs>
                <w:rPr>
                  <w:rFonts w:eastAsiaTheme="minorEastAsia"/>
                  <w:noProof/>
                  <w:lang w:eastAsia="en-GB"/>
                </w:rPr>
              </w:pPr>
              <w:hyperlink w:anchor="_Toc500834909" w:history="1">
                <w:r w:rsidRPr="006A22B3">
                  <w:rPr>
                    <w:rStyle w:val="Hyperlink"/>
                    <w:rFonts w:cstheme="minorHAnsi"/>
                    <w:noProof/>
                  </w:rPr>
                  <w:t>Ethnicity and Diversity</w:t>
                </w:r>
                <w:r>
                  <w:rPr>
                    <w:noProof/>
                    <w:webHidden/>
                  </w:rPr>
                  <w:tab/>
                </w:r>
                <w:r>
                  <w:rPr>
                    <w:noProof/>
                    <w:webHidden/>
                  </w:rPr>
                  <w:fldChar w:fldCharType="begin"/>
                </w:r>
                <w:r>
                  <w:rPr>
                    <w:noProof/>
                    <w:webHidden/>
                  </w:rPr>
                  <w:instrText xml:space="preserve"> PAGEREF _Toc500834909 \h </w:instrText>
                </w:r>
                <w:r>
                  <w:rPr>
                    <w:noProof/>
                    <w:webHidden/>
                  </w:rPr>
                </w:r>
                <w:r>
                  <w:rPr>
                    <w:noProof/>
                    <w:webHidden/>
                  </w:rPr>
                  <w:fldChar w:fldCharType="separate"/>
                </w:r>
                <w:r>
                  <w:rPr>
                    <w:noProof/>
                    <w:webHidden/>
                  </w:rPr>
                  <w:t>5</w:t>
                </w:r>
                <w:r>
                  <w:rPr>
                    <w:noProof/>
                    <w:webHidden/>
                  </w:rPr>
                  <w:fldChar w:fldCharType="end"/>
                </w:r>
              </w:hyperlink>
            </w:p>
            <w:p w14:paraId="0E35424C" w14:textId="5197EF80" w:rsidR="00B75670" w:rsidRDefault="00B75670">
              <w:pPr>
                <w:pStyle w:val="TOC3"/>
                <w:tabs>
                  <w:tab w:val="right" w:leader="dot" w:pos="9016"/>
                </w:tabs>
                <w:rPr>
                  <w:rFonts w:eastAsiaTheme="minorEastAsia"/>
                  <w:noProof/>
                  <w:lang w:eastAsia="en-GB"/>
                </w:rPr>
              </w:pPr>
              <w:hyperlink w:anchor="_Toc500834910" w:history="1">
                <w:r w:rsidRPr="006A22B3">
                  <w:rPr>
                    <w:rStyle w:val="Hyperlink"/>
                    <w:rFonts w:cstheme="minorHAnsi"/>
                    <w:noProof/>
                  </w:rPr>
                  <w:t>Religion</w:t>
                </w:r>
                <w:r>
                  <w:rPr>
                    <w:noProof/>
                    <w:webHidden/>
                  </w:rPr>
                  <w:tab/>
                </w:r>
                <w:r>
                  <w:rPr>
                    <w:noProof/>
                    <w:webHidden/>
                  </w:rPr>
                  <w:fldChar w:fldCharType="begin"/>
                </w:r>
                <w:r>
                  <w:rPr>
                    <w:noProof/>
                    <w:webHidden/>
                  </w:rPr>
                  <w:instrText xml:space="preserve"> PAGEREF _Toc500834910 \h </w:instrText>
                </w:r>
                <w:r>
                  <w:rPr>
                    <w:noProof/>
                    <w:webHidden/>
                  </w:rPr>
                </w:r>
                <w:r>
                  <w:rPr>
                    <w:noProof/>
                    <w:webHidden/>
                  </w:rPr>
                  <w:fldChar w:fldCharType="separate"/>
                </w:r>
                <w:r>
                  <w:rPr>
                    <w:noProof/>
                    <w:webHidden/>
                  </w:rPr>
                  <w:t>5</w:t>
                </w:r>
                <w:r>
                  <w:rPr>
                    <w:noProof/>
                    <w:webHidden/>
                  </w:rPr>
                  <w:fldChar w:fldCharType="end"/>
                </w:r>
              </w:hyperlink>
            </w:p>
            <w:p w14:paraId="2C3D071F" w14:textId="0F74B3FA" w:rsidR="00B75670" w:rsidRDefault="00B75670">
              <w:pPr>
                <w:pStyle w:val="TOC3"/>
                <w:tabs>
                  <w:tab w:val="right" w:leader="dot" w:pos="9016"/>
                </w:tabs>
                <w:rPr>
                  <w:rFonts w:eastAsiaTheme="minorEastAsia"/>
                  <w:noProof/>
                  <w:lang w:eastAsia="en-GB"/>
                </w:rPr>
              </w:pPr>
              <w:hyperlink w:anchor="_Toc500834911" w:history="1">
                <w:r w:rsidRPr="006A22B3">
                  <w:rPr>
                    <w:rStyle w:val="Hyperlink"/>
                    <w:rFonts w:cstheme="minorHAnsi"/>
                    <w:noProof/>
                  </w:rPr>
                  <w:t>Intellectual Property</w:t>
                </w:r>
                <w:r>
                  <w:rPr>
                    <w:noProof/>
                    <w:webHidden/>
                  </w:rPr>
                  <w:tab/>
                </w:r>
                <w:r>
                  <w:rPr>
                    <w:noProof/>
                    <w:webHidden/>
                  </w:rPr>
                  <w:fldChar w:fldCharType="begin"/>
                </w:r>
                <w:r>
                  <w:rPr>
                    <w:noProof/>
                    <w:webHidden/>
                  </w:rPr>
                  <w:instrText xml:space="preserve"> PAGEREF _Toc500834911 \h </w:instrText>
                </w:r>
                <w:r>
                  <w:rPr>
                    <w:noProof/>
                    <w:webHidden/>
                  </w:rPr>
                </w:r>
                <w:r>
                  <w:rPr>
                    <w:noProof/>
                    <w:webHidden/>
                  </w:rPr>
                  <w:fldChar w:fldCharType="separate"/>
                </w:r>
                <w:r>
                  <w:rPr>
                    <w:noProof/>
                    <w:webHidden/>
                  </w:rPr>
                  <w:t>6</w:t>
                </w:r>
                <w:r>
                  <w:rPr>
                    <w:noProof/>
                    <w:webHidden/>
                  </w:rPr>
                  <w:fldChar w:fldCharType="end"/>
                </w:r>
              </w:hyperlink>
            </w:p>
            <w:p w14:paraId="3C46FBDD" w14:textId="0986C516" w:rsidR="00B75670" w:rsidRDefault="00B75670">
              <w:pPr>
                <w:pStyle w:val="TOC2"/>
                <w:tabs>
                  <w:tab w:val="right" w:leader="dot" w:pos="9016"/>
                </w:tabs>
                <w:rPr>
                  <w:rFonts w:eastAsiaTheme="minorEastAsia"/>
                  <w:noProof/>
                  <w:lang w:eastAsia="en-GB"/>
                </w:rPr>
              </w:pPr>
              <w:hyperlink w:anchor="_Toc500834912" w:history="1">
                <w:r w:rsidRPr="006A22B3">
                  <w:rPr>
                    <w:rStyle w:val="Hyperlink"/>
                    <w:rFonts w:cstheme="minorHAnsi"/>
                    <w:noProof/>
                  </w:rPr>
                  <w:t>Computer Game Graphics</w:t>
                </w:r>
                <w:r>
                  <w:rPr>
                    <w:noProof/>
                    <w:webHidden/>
                  </w:rPr>
                  <w:tab/>
                </w:r>
                <w:r>
                  <w:rPr>
                    <w:noProof/>
                    <w:webHidden/>
                  </w:rPr>
                  <w:fldChar w:fldCharType="begin"/>
                </w:r>
                <w:r>
                  <w:rPr>
                    <w:noProof/>
                    <w:webHidden/>
                  </w:rPr>
                  <w:instrText xml:space="preserve"> PAGEREF _Toc500834912 \h </w:instrText>
                </w:r>
                <w:r>
                  <w:rPr>
                    <w:noProof/>
                    <w:webHidden/>
                  </w:rPr>
                </w:r>
                <w:r>
                  <w:rPr>
                    <w:noProof/>
                    <w:webHidden/>
                  </w:rPr>
                  <w:fldChar w:fldCharType="separate"/>
                </w:r>
                <w:r>
                  <w:rPr>
                    <w:noProof/>
                    <w:webHidden/>
                  </w:rPr>
                  <w:t>6</w:t>
                </w:r>
                <w:r>
                  <w:rPr>
                    <w:noProof/>
                    <w:webHidden/>
                  </w:rPr>
                  <w:fldChar w:fldCharType="end"/>
                </w:r>
              </w:hyperlink>
            </w:p>
            <w:p w14:paraId="0A3931B1" w14:textId="4C018DA4" w:rsidR="00B75670" w:rsidRDefault="00B75670">
              <w:pPr>
                <w:pStyle w:val="TOC3"/>
                <w:tabs>
                  <w:tab w:val="right" w:leader="dot" w:pos="9016"/>
                </w:tabs>
                <w:rPr>
                  <w:rFonts w:eastAsiaTheme="minorEastAsia"/>
                  <w:noProof/>
                  <w:lang w:eastAsia="en-GB"/>
                </w:rPr>
              </w:pPr>
              <w:hyperlink w:anchor="_Toc500834913" w:history="1">
                <w:r w:rsidRPr="006A22B3">
                  <w:rPr>
                    <w:rStyle w:val="Hyperlink"/>
                    <w:rFonts w:cstheme="minorHAnsi"/>
                    <w:noProof/>
                  </w:rPr>
                  <w:t>Raster</w:t>
                </w:r>
                <w:r>
                  <w:rPr>
                    <w:noProof/>
                    <w:webHidden/>
                  </w:rPr>
                  <w:tab/>
                </w:r>
                <w:r>
                  <w:rPr>
                    <w:noProof/>
                    <w:webHidden/>
                  </w:rPr>
                  <w:fldChar w:fldCharType="begin"/>
                </w:r>
                <w:r>
                  <w:rPr>
                    <w:noProof/>
                    <w:webHidden/>
                  </w:rPr>
                  <w:instrText xml:space="preserve"> PAGEREF _Toc500834913 \h </w:instrText>
                </w:r>
                <w:r>
                  <w:rPr>
                    <w:noProof/>
                    <w:webHidden/>
                  </w:rPr>
                </w:r>
                <w:r>
                  <w:rPr>
                    <w:noProof/>
                    <w:webHidden/>
                  </w:rPr>
                  <w:fldChar w:fldCharType="separate"/>
                </w:r>
                <w:r>
                  <w:rPr>
                    <w:noProof/>
                    <w:webHidden/>
                  </w:rPr>
                  <w:t>6</w:t>
                </w:r>
                <w:r>
                  <w:rPr>
                    <w:noProof/>
                    <w:webHidden/>
                  </w:rPr>
                  <w:fldChar w:fldCharType="end"/>
                </w:r>
              </w:hyperlink>
            </w:p>
            <w:p w14:paraId="4F341610" w14:textId="7DA50DF8" w:rsidR="00B75670" w:rsidRDefault="00B75670">
              <w:pPr>
                <w:pStyle w:val="TOC3"/>
                <w:tabs>
                  <w:tab w:val="right" w:leader="dot" w:pos="9016"/>
                </w:tabs>
                <w:rPr>
                  <w:rFonts w:eastAsiaTheme="minorEastAsia"/>
                  <w:noProof/>
                  <w:lang w:eastAsia="en-GB"/>
                </w:rPr>
              </w:pPr>
              <w:hyperlink w:anchor="_Toc500834914" w:history="1">
                <w:r w:rsidRPr="006A22B3">
                  <w:rPr>
                    <w:rStyle w:val="Hyperlink"/>
                    <w:rFonts w:cstheme="minorHAnsi"/>
                    <w:noProof/>
                  </w:rPr>
                  <w:t>Vector</w:t>
                </w:r>
                <w:r>
                  <w:rPr>
                    <w:noProof/>
                    <w:webHidden/>
                  </w:rPr>
                  <w:tab/>
                </w:r>
                <w:r>
                  <w:rPr>
                    <w:noProof/>
                    <w:webHidden/>
                  </w:rPr>
                  <w:fldChar w:fldCharType="begin"/>
                </w:r>
                <w:r>
                  <w:rPr>
                    <w:noProof/>
                    <w:webHidden/>
                  </w:rPr>
                  <w:instrText xml:space="preserve"> PAGEREF _Toc500834914 \h </w:instrText>
                </w:r>
                <w:r>
                  <w:rPr>
                    <w:noProof/>
                    <w:webHidden/>
                  </w:rPr>
                </w:r>
                <w:r>
                  <w:rPr>
                    <w:noProof/>
                    <w:webHidden/>
                  </w:rPr>
                  <w:fldChar w:fldCharType="separate"/>
                </w:r>
                <w:r>
                  <w:rPr>
                    <w:noProof/>
                    <w:webHidden/>
                  </w:rPr>
                  <w:t>6</w:t>
                </w:r>
                <w:r>
                  <w:rPr>
                    <w:noProof/>
                    <w:webHidden/>
                  </w:rPr>
                  <w:fldChar w:fldCharType="end"/>
                </w:r>
              </w:hyperlink>
            </w:p>
            <w:p w14:paraId="1C3F3796" w14:textId="1690E6CB" w:rsidR="00B75670" w:rsidRDefault="00B75670">
              <w:pPr>
                <w:pStyle w:val="TOC3"/>
                <w:tabs>
                  <w:tab w:val="right" w:leader="dot" w:pos="9016"/>
                </w:tabs>
                <w:rPr>
                  <w:rFonts w:eastAsiaTheme="minorEastAsia"/>
                  <w:noProof/>
                  <w:lang w:eastAsia="en-GB"/>
                </w:rPr>
              </w:pPr>
              <w:hyperlink w:anchor="_Toc500834915" w:history="1">
                <w:r w:rsidRPr="006A22B3">
                  <w:rPr>
                    <w:rStyle w:val="Hyperlink"/>
                    <w:rFonts w:cstheme="minorHAnsi"/>
                    <w:noProof/>
                  </w:rPr>
                  <w:t>Head up display</w:t>
                </w:r>
                <w:r>
                  <w:rPr>
                    <w:noProof/>
                    <w:webHidden/>
                  </w:rPr>
                  <w:tab/>
                </w:r>
                <w:r>
                  <w:rPr>
                    <w:noProof/>
                    <w:webHidden/>
                  </w:rPr>
                  <w:fldChar w:fldCharType="begin"/>
                </w:r>
                <w:r>
                  <w:rPr>
                    <w:noProof/>
                    <w:webHidden/>
                  </w:rPr>
                  <w:instrText xml:space="preserve"> PAGEREF _Toc500834915 \h </w:instrText>
                </w:r>
                <w:r>
                  <w:rPr>
                    <w:noProof/>
                    <w:webHidden/>
                  </w:rPr>
                </w:r>
                <w:r>
                  <w:rPr>
                    <w:noProof/>
                    <w:webHidden/>
                  </w:rPr>
                  <w:fldChar w:fldCharType="separate"/>
                </w:r>
                <w:r>
                  <w:rPr>
                    <w:noProof/>
                    <w:webHidden/>
                  </w:rPr>
                  <w:t>6</w:t>
                </w:r>
                <w:r>
                  <w:rPr>
                    <w:noProof/>
                    <w:webHidden/>
                  </w:rPr>
                  <w:fldChar w:fldCharType="end"/>
                </w:r>
              </w:hyperlink>
            </w:p>
            <w:p w14:paraId="40442BD1" w14:textId="25A7400A" w:rsidR="00B75670" w:rsidRDefault="00B75670">
              <w:pPr>
                <w:pStyle w:val="TOC3"/>
                <w:tabs>
                  <w:tab w:val="right" w:leader="dot" w:pos="9016"/>
                </w:tabs>
                <w:rPr>
                  <w:rFonts w:eastAsiaTheme="minorEastAsia"/>
                  <w:noProof/>
                  <w:lang w:eastAsia="en-GB"/>
                </w:rPr>
              </w:pPr>
              <w:hyperlink w:anchor="_Toc500834916" w:history="1">
                <w:r w:rsidRPr="006A22B3">
                  <w:rPr>
                    <w:rStyle w:val="Hyperlink"/>
                    <w:rFonts w:cstheme="minorHAnsi"/>
                    <w:noProof/>
                  </w:rPr>
                  <w:t>Sprites</w:t>
                </w:r>
                <w:r>
                  <w:rPr>
                    <w:noProof/>
                    <w:webHidden/>
                  </w:rPr>
                  <w:tab/>
                </w:r>
                <w:r>
                  <w:rPr>
                    <w:noProof/>
                    <w:webHidden/>
                  </w:rPr>
                  <w:fldChar w:fldCharType="begin"/>
                </w:r>
                <w:r>
                  <w:rPr>
                    <w:noProof/>
                    <w:webHidden/>
                  </w:rPr>
                  <w:instrText xml:space="preserve"> PAGEREF _Toc500834916 \h </w:instrText>
                </w:r>
                <w:r>
                  <w:rPr>
                    <w:noProof/>
                    <w:webHidden/>
                  </w:rPr>
                </w:r>
                <w:r>
                  <w:rPr>
                    <w:noProof/>
                    <w:webHidden/>
                  </w:rPr>
                  <w:fldChar w:fldCharType="separate"/>
                </w:r>
                <w:r>
                  <w:rPr>
                    <w:noProof/>
                    <w:webHidden/>
                  </w:rPr>
                  <w:t>7</w:t>
                </w:r>
                <w:r>
                  <w:rPr>
                    <w:noProof/>
                    <w:webHidden/>
                  </w:rPr>
                  <w:fldChar w:fldCharType="end"/>
                </w:r>
              </w:hyperlink>
            </w:p>
            <w:p w14:paraId="1251BEDB" w14:textId="21E34007" w:rsidR="00B75670" w:rsidRDefault="00B75670">
              <w:pPr>
                <w:pStyle w:val="TOC3"/>
                <w:tabs>
                  <w:tab w:val="right" w:leader="dot" w:pos="9016"/>
                </w:tabs>
                <w:rPr>
                  <w:rFonts w:eastAsiaTheme="minorEastAsia"/>
                  <w:noProof/>
                  <w:lang w:eastAsia="en-GB"/>
                </w:rPr>
              </w:pPr>
              <w:hyperlink w:anchor="_Toc500834917" w:history="1">
                <w:r w:rsidRPr="006A22B3">
                  <w:rPr>
                    <w:rStyle w:val="Hyperlink"/>
                    <w:rFonts w:cstheme="minorHAnsi"/>
                    <w:noProof/>
                  </w:rPr>
                  <w:t>Concept Art</w:t>
                </w:r>
                <w:r>
                  <w:rPr>
                    <w:noProof/>
                    <w:webHidden/>
                  </w:rPr>
                  <w:tab/>
                </w:r>
                <w:r>
                  <w:rPr>
                    <w:noProof/>
                    <w:webHidden/>
                  </w:rPr>
                  <w:fldChar w:fldCharType="begin"/>
                </w:r>
                <w:r>
                  <w:rPr>
                    <w:noProof/>
                    <w:webHidden/>
                  </w:rPr>
                  <w:instrText xml:space="preserve"> PAGEREF _Toc500834917 \h </w:instrText>
                </w:r>
                <w:r>
                  <w:rPr>
                    <w:noProof/>
                    <w:webHidden/>
                  </w:rPr>
                </w:r>
                <w:r>
                  <w:rPr>
                    <w:noProof/>
                    <w:webHidden/>
                  </w:rPr>
                  <w:fldChar w:fldCharType="separate"/>
                </w:r>
                <w:r>
                  <w:rPr>
                    <w:noProof/>
                    <w:webHidden/>
                  </w:rPr>
                  <w:t>8</w:t>
                </w:r>
                <w:r>
                  <w:rPr>
                    <w:noProof/>
                    <w:webHidden/>
                  </w:rPr>
                  <w:fldChar w:fldCharType="end"/>
                </w:r>
              </w:hyperlink>
            </w:p>
            <w:p w14:paraId="65138770" w14:textId="60A08B31" w:rsidR="00B75670" w:rsidRDefault="00B75670">
              <w:pPr>
                <w:pStyle w:val="TOC2"/>
                <w:tabs>
                  <w:tab w:val="right" w:leader="dot" w:pos="9016"/>
                </w:tabs>
                <w:rPr>
                  <w:rFonts w:eastAsiaTheme="minorEastAsia"/>
                  <w:noProof/>
                  <w:lang w:eastAsia="en-GB"/>
                </w:rPr>
              </w:pPr>
              <w:hyperlink w:anchor="_Toc500834918" w:history="1">
                <w:r w:rsidRPr="006A22B3">
                  <w:rPr>
                    <w:rStyle w:val="Hyperlink"/>
                    <w:rFonts w:cstheme="minorHAnsi"/>
                    <w:noProof/>
                  </w:rPr>
                  <w:t>Graphic Specification</w:t>
                </w:r>
                <w:r>
                  <w:rPr>
                    <w:noProof/>
                    <w:webHidden/>
                  </w:rPr>
                  <w:tab/>
                </w:r>
                <w:r>
                  <w:rPr>
                    <w:noProof/>
                    <w:webHidden/>
                  </w:rPr>
                  <w:fldChar w:fldCharType="begin"/>
                </w:r>
                <w:r>
                  <w:rPr>
                    <w:noProof/>
                    <w:webHidden/>
                  </w:rPr>
                  <w:instrText xml:space="preserve"> PAGEREF _Toc500834918 \h </w:instrText>
                </w:r>
                <w:r>
                  <w:rPr>
                    <w:noProof/>
                    <w:webHidden/>
                  </w:rPr>
                </w:r>
                <w:r>
                  <w:rPr>
                    <w:noProof/>
                    <w:webHidden/>
                  </w:rPr>
                  <w:fldChar w:fldCharType="separate"/>
                </w:r>
                <w:r>
                  <w:rPr>
                    <w:noProof/>
                    <w:webHidden/>
                  </w:rPr>
                  <w:t>8</w:t>
                </w:r>
                <w:r>
                  <w:rPr>
                    <w:noProof/>
                    <w:webHidden/>
                  </w:rPr>
                  <w:fldChar w:fldCharType="end"/>
                </w:r>
              </w:hyperlink>
            </w:p>
            <w:p w14:paraId="393FB026" w14:textId="2CA4344E" w:rsidR="00B75670" w:rsidRDefault="00B75670">
              <w:pPr>
                <w:pStyle w:val="TOC3"/>
                <w:tabs>
                  <w:tab w:val="right" w:leader="dot" w:pos="9016"/>
                </w:tabs>
                <w:rPr>
                  <w:rFonts w:eastAsiaTheme="minorEastAsia"/>
                  <w:noProof/>
                  <w:lang w:eastAsia="en-GB"/>
                </w:rPr>
              </w:pPr>
              <w:hyperlink w:anchor="_Toc500834919" w:history="1">
                <w:r w:rsidRPr="006A22B3">
                  <w:rPr>
                    <w:rStyle w:val="Hyperlink"/>
                    <w:rFonts w:cstheme="minorHAnsi"/>
                    <w:noProof/>
                  </w:rPr>
                  <w:t>Client Needs</w:t>
                </w:r>
                <w:r>
                  <w:rPr>
                    <w:noProof/>
                    <w:webHidden/>
                  </w:rPr>
                  <w:tab/>
                </w:r>
                <w:r>
                  <w:rPr>
                    <w:noProof/>
                    <w:webHidden/>
                  </w:rPr>
                  <w:fldChar w:fldCharType="begin"/>
                </w:r>
                <w:r>
                  <w:rPr>
                    <w:noProof/>
                    <w:webHidden/>
                  </w:rPr>
                  <w:instrText xml:space="preserve"> PAGEREF _Toc500834919 \h </w:instrText>
                </w:r>
                <w:r>
                  <w:rPr>
                    <w:noProof/>
                    <w:webHidden/>
                  </w:rPr>
                </w:r>
                <w:r>
                  <w:rPr>
                    <w:noProof/>
                    <w:webHidden/>
                  </w:rPr>
                  <w:fldChar w:fldCharType="separate"/>
                </w:r>
                <w:r>
                  <w:rPr>
                    <w:noProof/>
                    <w:webHidden/>
                  </w:rPr>
                  <w:t>8</w:t>
                </w:r>
                <w:r>
                  <w:rPr>
                    <w:noProof/>
                    <w:webHidden/>
                  </w:rPr>
                  <w:fldChar w:fldCharType="end"/>
                </w:r>
              </w:hyperlink>
            </w:p>
            <w:p w14:paraId="5B558130" w14:textId="3E0EA87A" w:rsidR="00B75670" w:rsidRDefault="00B75670">
              <w:pPr>
                <w:pStyle w:val="TOC3"/>
                <w:tabs>
                  <w:tab w:val="right" w:leader="dot" w:pos="9016"/>
                </w:tabs>
                <w:rPr>
                  <w:rFonts w:eastAsiaTheme="minorEastAsia"/>
                  <w:noProof/>
                  <w:lang w:eastAsia="en-GB"/>
                </w:rPr>
              </w:pPr>
              <w:hyperlink w:anchor="_Toc500834920" w:history="1">
                <w:r w:rsidRPr="006A22B3">
                  <w:rPr>
                    <w:rStyle w:val="Hyperlink"/>
                    <w:rFonts w:cstheme="minorHAnsi"/>
                    <w:noProof/>
                  </w:rPr>
                  <w:t>Audience</w:t>
                </w:r>
                <w:r>
                  <w:rPr>
                    <w:noProof/>
                    <w:webHidden/>
                  </w:rPr>
                  <w:tab/>
                </w:r>
                <w:r>
                  <w:rPr>
                    <w:noProof/>
                    <w:webHidden/>
                  </w:rPr>
                  <w:fldChar w:fldCharType="begin"/>
                </w:r>
                <w:r>
                  <w:rPr>
                    <w:noProof/>
                    <w:webHidden/>
                  </w:rPr>
                  <w:instrText xml:space="preserve"> PAGEREF _Toc500834920 \h </w:instrText>
                </w:r>
                <w:r>
                  <w:rPr>
                    <w:noProof/>
                    <w:webHidden/>
                  </w:rPr>
                </w:r>
                <w:r>
                  <w:rPr>
                    <w:noProof/>
                    <w:webHidden/>
                  </w:rPr>
                  <w:fldChar w:fldCharType="separate"/>
                </w:r>
                <w:r>
                  <w:rPr>
                    <w:noProof/>
                    <w:webHidden/>
                  </w:rPr>
                  <w:t>8</w:t>
                </w:r>
                <w:r>
                  <w:rPr>
                    <w:noProof/>
                    <w:webHidden/>
                  </w:rPr>
                  <w:fldChar w:fldCharType="end"/>
                </w:r>
              </w:hyperlink>
            </w:p>
            <w:p w14:paraId="7A49F10A" w14:textId="60B292B7" w:rsidR="00B75670" w:rsidRDefault="00B75670">
              <w:pPr>
                <w:pStyle w:val="TOC3"/>
                <w:tabs>
                  <w:tab w:val="right" w:leader="dot" w:pos="9016"/>
                </w:tabs>
                <w:rPr>
                  <w:rFonts w:eastAsiaTheme="minorEastAsia"/>
                  <w:noProof/>
                  <w:lang w:eastAsia="en-GB"/>
                </w:rPr>
              </w:pPr>
              <w:hyperlink w:anchor="_Toc500834921" w:history="1">
                <w:r w:rsidRPr="006A22B3">
                  <w:rPr>
                    <w:rStyle w:val="Hyperlink"/>
                    <w:rFonts w:cstheme="minorHAnsi"/>
                    <w:noProof/>
                  </w:rPr>
                  <w:t>Visual Style</w:t>
                </w:r>
                <w:r>
                  <w:rPr>
                    <w:noProof/>
                    <w:webHidden/>
                  </w:rPr>
                  <w:tab/>
                </w:r>
                <w:r>
                  <w:rPr>
                    <w:noProof/>
                    <w:webHidden/>
                  </w:rPr>
                  <w:fldChar w:fldCharType="begin"/>
                </w:r>
                <w:r>
                  <w:rPr>
                    <w:noProof/>
                    <w:webHidden/>
                  </w:rPr>
                  <w:instrText xml:space="preserve"> PAGEREF _Toc500834921 \h </w:instrText>
                </w:r>
                <w:r>
                  <w:rPr>
                    <w:noProof/>
                    <w:webHidden/>
                  </w:rPr>
                </w:r>
                <w:r>
                  <w:rPr>
                    <w:noProof/>
                    <w:webHidden/>
                  </w:rPr>
                  <w:fldChar w:fldCharType="separate"/>
                </w:r>
                <w:r>
                  <w:rPr>
                    <w:noProof/>
                    <w:webHidden/>
                  </w:rPr>
                  <w:t>8</w:t>
                </w:r>
                <w:r>
                  <w:rPr>
                    <w:noProof/>
                    <w:webHidden/>
                  </w:rPr>
                  <w:fldChar w:fldCharType="end"/>
                </w:r>
              </w:hyperlink>
            </w:p>
            <w:p w14:paraId="01B10E56" w14:textId="7DACF550" w:rsidR="00B75670" w:rsidRDefault="00B75670">
              <w:pPr>
                <w:pStyle w:val="TOC3"/>
                <w:tabs>
                  <w:tab w:val="right" w:leader="dot" w:pos="9016"/>
                </w:tabs>
                <w:rPr>
                  <w:rFonts w:eastAsiaTheme="minorEastAsia"/>
                  <w:noProof/>
                  <w:lang w:eastAsia="en-GB"/>
                </w:rPr>
              </w:pPr>
              <w:hyperlink w:anchor="_Toc500834922" w:history="1">
                <w:r w:rsidRPr="006A22B3">
                  <w:rPr>
                    <w:rStyle w:val="Hyperlink"/>
                    <w:rFonts w:cstheme="minorHAnsi"/>
                    <w:noProof/>
                  </w:rPr>
                  <w:t>Technical Considerations</w:t>
                </w:r>
                <w:r>
                  <w:rPr>
                    <w:noProof/>
                    <w:webHidden/>
                  </w:rPr>
                  <w:tab/>
                </w:r>
                <w:r>
                  <w:rPr>
                    <w:noProof/>
                    <w:webHidden/>
                  </w:rPr>
                  <w:fldChar w:fldCharType="begin"/>
                </w:r>
                <w:r>
                  <w:rPr>
                    <w:noProof/>
                    <w:webHidden/>
                  </w:rPr>
                  <w:instrText xml:space="preserve"> PAGEREF _Toc500834922 \h </w:instrText>
                </w:r>
                <w:r>
                  <w:rPr>
                    <w:noProof/>
                    <w:webHidden/>
                  </w:rPr>
                </w:r>
                <w:r>
                  <w:rPr>
                    <w:noProof/>
                    <w:webHidden/>
                  </w:rPr>
                  <w:fldChar w:fldCharType="separate"/>
                </w:r>
                <w:r>
                  <w:rPr>
                    <w:noProof/>
                    <w:webHidden/>
                  </w:rPr>
                  <w:t>11</w:t>
                </w:r>
                <w:r>
                  <w:rPr>
                    <w:noProof/>
                    <w:webHidden/>
                  </w:rPr>
                  <w:fldChar w:fldCharType="end"/>
                </w:r>
              </w:hyperlink>
            </w:p>
            <w:p w14:paraId="007FBCE8" w14:textId="1EBC0340" w:rsidR="00B75670" w:rsidRDefault="00B75670">
              <w:pPr>
                <w:pStyle w:val="TOC1"/>
                <w:tabs>
                  <w:tab w:val="right" w:leader="dot" w:pos="9016"/>
                </w:tabs>
                <w:rPr>
                  <w:rFonts w:eastAsiaTheme="minorEastAsia"/>
                  <w:noProof/>
                  <w:lang w:eastAsia="en-GB"/>
                </w:rPr>
              </w:pPr>
              <w:hyperlink w:anchor="_Toc500834923" w:history="1">
                <w:r w:rsidRPr="006A22B3">
                  <w:rPr>
                    <w:rStyle w:val="Hyperlink"/>
                    <w:rFonts w:cstheme="minorHAnsi"/>
                    <w:noProof/>
                  </w:rPr>
                  <w:t>Scheduling</w:t>
                </w:r>
                <w:r>
                  <w:rPr>
                    <w:noProof/>
                    <w:webHidden/>
                  </w:rPr>
                  <w:tab/>
                </w:r>
                <w:r>
                  <w:rPr>
                    <w:noProof/>
                    <w:webHidden/>
                  </w:rPr>
                  <w:fldChar w:fldCharType="begin"/>
                </w:r>
                <w:r>
                  <w:rPr>
                    <w:noProof/>
                    <w:webHidden/>
                  </w:rPr>
                  <w:instrText xml:space="preserve"> PAGEREF _Toc500834923 \h </w:instrText>
                </w:r>
                <w:r>
                  <w:rPr>
                    <w:noProof/>
                    <w:webHidden/>
                  </w:rPr>
                </w:r>
                <w:r>
                  <w:rPr>
                    <w:noProof/>
                    <w:webHidden/>
                  </w:rPr>
                  <w:fldChar w:fldCharType="separate"/>
                </w:r>
                <w:r>
                  <w:rPr>
                    <w:noProof/>
                    <w:webHidden/>
                  </w:rPr>
                  <w:t>14</w:t>
                </w:r>
                <w:r>
                  <w:rPr>
                    <w:noProof/>
                    <w:webHidden/>
                  </w:rPr>
                  <w:fldChar w:fldCharType="end"/>
                </w:r>
              </w:hyperlink>
            </w:p>
            <w:p w14:paraId="3F7EC495" w14:textId="578AC9A6" w:rsidR="00B75670" w:rsidRDefault="00B75670">
              <w:pPr>
                <w:pStyle w:val="TOC1"/>
                <w:tabs>
                  <w:tab w:val="right" w:leader="dot" w:pos="9016"/>
                </w:tabs>
                <w:rPr>
                  <w:rFonts w:eastAsiaTheme="minorEastAsia"/>
                  <w:noProof/>
                  <w:lang w:eastAsia="en-GB"/>
                </w:rPr>
              </w:pPr>
              <w:hyperlink w:anchor="_Toc500834924" w:history="1">
                <w:r w:rsidRPr="006A22B3">
                  <w:rPr>
                    <w:rStyle w:val="Hyperlink"/>
                    <w:rFonts w:cstheme="minorHAnsi"/>
                    <w:noProof/>
                  </w:rPr>
                  <w:t>Version 2</w:t>
                </w:r>
                <w:r>
                  <w:rPr>
                    <w:noProof/>
                    <w:webHidden/>
                  </w:rPr>
                  <w:tab/>
                </w:r>
                <w:r>
                  <w:rPr>
                    <w:noProof/>
                    <w:webHidden/>
                  </w:rPr>
                  <w:fldChar w:fldCharType="begin"/>
                </w:r>
                <w:r>
                  <w:rPr>
                    <w:noProof/>
                    <w:webHidden/>
                  </w:rPr>
                  <w:instrText xml:space="preserve"> PAGEREF _Toc500834924 \h </w:instrText>
                </w:r>
                <w:r>
                  <w:rPr>
                    <w:noProof/>
                    <w:webHidden/>
                  </w:rPr>
                </w:r>
                <w:r>
                  <w:rPr>
                    <w:noProof/>
                    <w:webHidden/>
                  </w:rPr>
                  <w:fldChar w:fldCharType="separate"/>
                </w:r>
                <w:r>
                  <w:rPr>
                    <w:noProof/>
                    <w:webHidden/>
                  </w:rPr>
                  <w:t>15</w:t>
                </w:r>
                <w:r>
                  <w:rPr>
                    <w:noProof/>
                    <w:webHidden/>
                  </w:rPr>
                  <w:fldChar w:fldCharType="end"/>
                </w:r>
              </w:hyperlink>
            </w:p>
            <w:p w14:paraId="7D4870B8" w14:textId="21178A17" w:rsidR="00B75670" w:rsidRDefault="00B75670">
              <w:pPr>
                <w:pStyle w:val="TOC1"/>
                <w:tabs>
                  <w:tab w:val="right" w:leader="dot" w:pos="9016"/>
                </w:tabs>
                <w:rPr>
                  <w:rFonts w:eastAsiaTheme="minorEastAsia"/>
                  <w:noProof/>
                  <w:lang w:eastAsia="en-GB"/>
                </w:rPr>
              </w:pPr>
              <w:hyperlink w:anchor="_Toc500834925" w:history="1">
                <w:r w:rsidRPr="006A22B3">
                  <w:rPr>
                    <w:rStyle w:val="Hyperlink"/>
                    <w:noProof/>
                  </w:rPr>
                  <w:t>Game Evaluation</w:t>
                </w:r>
                <w:r>
                  <w:rPr>
                    <w:noProof/>
                    <w:webHidden/>
                  </w:rPr>
                  <w:tab/>
                </w:r>
                <w:r>
                  <w:rPr>
                    <w:noProof/>
                    <w:webHidden/>
                  </w:rPr>
                  <w:fldChar w:fldCharType="begin"/>
                </w:r>
                <w:r>
                  <w:rPr>
                    <w:noProof/>
                    <w:webHidden/>
                  </w:rPr>
                  <w:instrText xml:space="preserve"> PAGEREF _Toc500834925 \h </w:instrText>
                </w:r>
                <w:r>
                  <w:rPr>
                    <w:noProof/>
                    <w:webHidden/>
                  </w:rPr>
                </w:r>
                <w:r>
                  <w:rPr>
                    <w:noProof/>
                    <w:webHidden/>
                  </w:rPr>
                  <w:fldChar w:fldCharType="separate"/>
                </w:r>
                <w:r>
                  <w:rPr>
                    <w:noProof/>
                    <w:webHidden/>
                  </w:rPr>
                  <w:t>0</w:t>
                </w:r>
                <w:r>
                  <w:rPr>
                    <w:noProof/>
                    <w:webHidden/>
                  </w:rPr>
                  <w:fldChar w:fldCharType="end"/>
                </w:r>
              </w:hyperlink>
            </w:p>
            <w:p w14:paraId="5F1945D1" w14:textId="6BFE66C4" w:rsidR="00B75670" w:rsidRDefault="00B75670">
              <w:pPr>
                <w:pStyle w:val="TOC1"/>
                <w:tabs>
                  <w:tab w:val="right" w:leader="dot" w:pos="9016"/>
                </w:tabs>
                <w:rPr>
                  <w:rFonts w:eastAsiaTheme="minorEastAsia"/>
                  <w:noProof/>
                  <w:lang w:eastAsia="en-GB"/>
                </w:rPr>
              </w:pPr>
              <w:hyperlink w:anchor="_Toc500834926" w:history="1">
                <w:r w:rsidRPr="006A22B3">
                  <w:rPr>
                    <w:rStyle w:val="Hyperlink"/>
                    <w:rFonts w:cstheme="minorHAnsi"/>
                    <w:noProof/>
                  </w:rPr>
                  <w:t>Game Ideas</w:t>
                </w:r>
                <w:r>
                  <w:rPr>
                    <w:noProof/>
                    <w:webHidden/>
                  </w:rPr>
                  <w:tab/>
                </w:r>
                <w:r>
                  <w:rPr>
                    <w:noProof/>
                    <w:webHidden/>
                  </w:rPr>
                  <w:fldChar w:fldCharType="begin"/>
                </w:r>
                <w:r>
                  <w:rPr>
                    <w:noProof/>
                    <w:webHidden/>
                  </w:rPr>
                  <w:instrText xml:space="preserve"> PAGEREF _Toc500834926 \h </w:instrText>
                </w:r>
                <w:r>
                  <w:rPr>
                    <w:noProof/>
                    <w:webHidden/>
                  </w:rPr>
                </w:r>
                <w:r>
                  <w:rPr>
                    <w:noProof/>
                    <w:webHidden/>
                  </w:rPr>
                  <w:fldChar w:fldCharType="separate"/>
                </w:r>
                <w:r>
                  <w:rPr>
                    <w:noProof/>
                    <w:webHidden/>
                  </w:rPr>
                  <w:t>1</w:t>
                </w:r>
                <w:r>
                  <w:rPr>
                    <w:noProof/>
                    <w:webHidden/>
                  </w:rPr>
                  <w:fldChar w:fldCharType="end"/>
                </w:r>
              </w:hyperlink>
            </w:p>
            <w:p w14:paraId="6798503E" w14:textId="5EA5105A" w:rsidR="00B75670" w:rsidRDefault="00B75670">
              <w:pPr>
                <w:pStyle w:val="TOC1"/>
                <w:tabs>
                  <w:tab w:val="right" w:leader="dot" w:pos="9016"/>
                </w:tabs>
                <w:rPr>
                  <w:rFonts w:eastAsiaTheme="minorEastAsia"/>
                  <w:noProof/>
                  <w:lang w:eastAsia="en-GB"/>
                </w:rPr>
              </w:pPr>
              <w:hyperlink w:anchor="_Toc500834927" w:history="1">
                <w:r w:rsidRPr="006A22B3">
                  <w:rPr>
                    <w:rStyle w:val="Hyperlink"/>
                    <w:rFonts w:cstheme="minorHAnsi"/>
                    <w:noProof/>
                  </w:rPr>
                  <w:t>Shanty Town Game Mood Board</w:t>
                </w:r>
                <w:r>
                  <w:rPr>
                    <w:noProof/>
                    <w:webHidden/>
                  </w:rPr>
                  <w:tab/>
                </w:r>
                <w:r>
                  <w:rPr>
                    <w:noProof/>
                    <w:webHidden/>
                  </w:rPr>
                  <w:fldChar w:fldCharType="begin"/>
                </w:r>
                <w:r>
                  <w:rPr>
                    <w:noProof/>
                    <w:webHidden/>
                  </w:rPr>
                  <w:instrText xml:space="preserve"> PAGEREF _Toc500834927 \h </w:instrText>
                </w:r>
                <w:r>
                  <w:rPr>
                    <w:noProof/>
                    <w:webHidden/>
                  </w:rPr>
                </w:r>
                <w:r>
                  <w:rPr>
                    <w:noProof/>
                    <w:webHidden/>
                  </w:rPr>
                  <w:fldChar w:fldCharType="separate"/>
                </w:r>
                <w:r>
                  <w:rPr>
                    <w:noProof/>
                    <w:webHidden/>
                  </w:rPr>
                  <w:t>1</w:t>
                </w:r>
                <w:r>
                  <w:rPr>
                    <w:noProof/>
                    <w:webHidden/>
                  </w:rPr>
                  <w:fldChar w:fldCharType="end"/>
                </w:r>
              </w:hyperlink>
            </w:p>
            <w:p w14:paraId="594B5B40" w14:textId="5182E3D2" w:rsidR="00B75670" w:rsidRDefault="00B75670">
              <w:pPr>
                <w:pStyle w:val="TOC1"/>
                <w:tabs>
                  <w:tab w:val="right" w:leader="dot" w:pos="9016"/>
                </w:tabs>
                <w:rPr>
                  <w:rFonts w:eastAsiaTheme="minorEastAsia"/>
                  <w:noProof/>
                  <w:lang w:eastAsia="en-GB"/>
                </w:rPr>
              </w:pPr>
              <w:hyperlink w:anchor="_Toc500834928" w:history="1">
                <w:r w:rsidRPr="006A22B3">
                  <w:rPr>
                    <w:rStyle w:val="Hyperlink"/>
                    <w:rFonts w:cstheme="minorHAnsi"/>
                    <w:noProof/>
                  </w:rPr>
                  <w:t>Story Board</w:t>
                </w:r>
                <w:r>
                  <w:rPr>
                    <w:noProof/>
                    <w:webHidden/>
                  </w:rPr>
                  <w:tab/>
                </w:r>
                <w:r>
                  <w:rPr>
                    <w:noProof/>
                    <w:webHidden/>
                  </w:rPr>
                  <w:fldChar w:fldCharType="begin"/>
                </w:r>
                <w:r>
                  <w:rPr>
                    <w:noProof/>
                    <w:webHidden/>
                  </w:rPr>
                  <w:instrText xml:space="preserve"> PAGEREF _Toc500834928 \h </w:instrText>
                </w:r>
                <w:r>
                  <w:rPr>
                    <w:noProof/>
                    <w:webHidden/>
                  </w:rPr>
                </w:r>
                <w:r>
                  <w:rPr>
                    <w:noProof/>
                    <w:webHidden/>
                  </w:rPr>
                  <w:fldChar w:fldCharType="separate"/>
                </w:r>
                <w:r>
                  <w:rPr>
                    <w:noProof/>
                    <w:webHidden/>
                  </w:rPr>
                  <w:t>3</w:t>
                </w:r>
                <w:r>
                  <w:rPr>
                    <w:noProof/>
                    <w:webHidden/>
                  </w:rPr>
                  <w:fldChar w:fldCharType="end"/>
                </w:r>
              </w:hyperlink>
            </w:p>
            <w:p w14:paraId="3AF88256" w14:textId="03A4795E" w:rsidR="00B75670" w:rsidRDefault="00B75670">
              <w:pPr>
                <w:pStyle w:val="TOC2"/>
                <w:tabs>
                  <w:tab w:val="right" w:leader="dot" w:pos="9016"/>
                </w:tabs>
                <w:rPr>
                  <w:rFonts w:eastAsiaTheme="minorEastAsia"/>
                  <w:noProof/>
                  <w:lang w:eastAsia="en-GB"/>
                </w:rPr>
              </w:pPr>
              <w:hyperlink w:anchor="_Toc500834929" w:history="1">
                <w:r w:rsidRPr="006A22B3">
                  <w:rPr>
                    <w:rStyle w:val="Hyperlink"/>
                    <w:rFonts w:cstheme="minorHAnsi"/>
                    <w:noProof/>
                  </w:rPr>
                  <w:t>Idea Generation</w:t>
                </w:r>
                <w:r>
                  <w:rPr>
                    <w:noProof/>
                    <w:webHidden/>
                  </w:rPr>
                  <w:tab/>
                </w:r>
                <w:r>
                  <w:rPr>
                    <w:noProof/>
                    <w:webHidden/>
                  </w:rPr>
                  <w:fldChar w:fldCharType="begin"/>
                </w:r>
                <w:r>
                  <w:rPr>
                    <w:noProof/>
                    <w:webHidden/>
                  </w:rPr>
                  <w:instrText xml:space="preserve"> PAGEREF _Toc500834929 \h </w:instrText>
                </w:r>
                <w:r>
                  <w:rPr>
                    <w:noProof/>
                    <w:webHidden/>
                  </w:rPr>
                </w:r>
                <w:r>
                  <w:rPr>
                    <w:noProof/>
                    <w:webHidden/>
                  </w:rPr>
                  <w:fldChar w:fldCharType="separate"/>
                </w:r>
                <w:r>
                  <w:rPr>
                    <w:noProof/>
                    <w:webHidden/>
                  </w:rPr>
                  <w:t>4</w:t>
                </w:r>
                <w:r>
                  <w:rPr>
                    <w:noProof/>
                    <w:webHidden/>
                  </w:rPr>
                  <w:fldChar w:fldCharType="end"/>
                </w:r>
              </w:hyperlink>
            </w:p>
            <w:p w14:paraId="6AAD0025" w14:textId="44F3C249" w:rsidR="00B75670" w:rsidRDefault="00B75670">
              <w:pPr>
                <w:pStyle w:val="TOC3"/>
                <w:tabs>
                  <w:tab w:val="right" w:leader="dot" w:pos="9016"/>
                </w:tabs>
                <w:rPr>
                  <w:rFonts w:eastAsiaTheme="minorEastAsia"/>
                  <w:noProof/>
                  <w:lang w:eastAsia="en-GB"/>
                </w:rPr>
              </w:pPr>
              <w:hyperlink w:anchor="_Toc500834930" w:history="1">
                <w:r w:rsidRPr="006A22B3">
                  <w:rPr>
                    <w:rStyle w:val="Hyperlink"/>
                    <w:rFonts w:cstheme="minorHAnsi"/>
                    <w:noProof/>
                  </w:rPr>
                  <w:t>Brainstorming</w:t>
                </w:r>
                <w:r>
                  <w:rPr>
                    <w:noProof/>
                    <w:webHidden/>
                  </w:rPr>
                  <w:tab/>
                </w:r>
                <w:r>
                  <w:rPr>
                    <w:noProof/>
                    <w:webHidden/>
                  </w:rPr>
                  <w:fldChar w:fldCharType="begin"/>
                </w:r>
                <w:r>
                  <w:rPr>
                    <w:noProof/>
                    <w:webHidden/>
                  </w:rPr>
                  <w:instrText xml:space="preserve"> PAGEREF _Toc500834930 \h </w:instrText>
                </w:r>
                <w:r>
                  <w:rPr>
                    <w:noProof/>
                    <w:webHidden/>
                  </w:rPr>
                </w:r>
                <w:r>
                  <w:rPr>
                    <w:noProof/>
                    <w:webHidden/>
                  </w:rPr>
                  <w:fldChar w:fldCharType="separate"/>
                </w:r>
                <w:r>
                  <w:rPr>
                    <w:noProof/>
                    <w:webHidden/>
                  </w:rPr>
                  <w:t>4</w:t>
                </w:r>
                <w:r>
                  <w:rPr>
                    <w:noProof/>
                    <w:webHidden/>
                  </w:rPr>
                  <w:fldChar w:fldCharType="end"/>
                </w:r>
              </w:hyperlink>
            </w:p>
            <w:p w14:paraId="09EB82A8" w14:textId="03D9F915" w:rsidR="00B75670" w:rsidRDefault="00B75670">
              <w:pPr>
                <w:pStyle w:val="TOC3"/>
                <w:tabs>
                  <w:tab w:val="right" w:leader="dot" w:pos="9016"/>
                </w:tabs>
                <w:rPr>
                  <w:rFonts w:eastAsiaTheme="minorEastAsia"/>
                  <w:noProof/>
                  <w:lang w:eastAsia="en-GB"/>
                </w:rPr>
              </w:pPr>
              <w:hyperlink w:anchor="_Toc500834931" w:history="1">
                <w:r w:rsidRPr="006A22B3">
                  <w:rPr>
                    <w:rStyle w:val="Hyperlink"/>
                    <w:rFonts w:cstheme="minorHAnsi"/>
                    <w:noProof/>
                  </w:rPr>
                  <w:t>Mood Board</w:t>
                </w:r>
                <w:r>
                  <w:rPr>
                    <w:noProof/>
                    <w:webHidden/>
                  </w:rPr>
                  <w:tab/>
                </w:r>
                <w:r>
                  <w:rPr>
                    <w:noProof/>
                    <w:webHidden/>
                  </w:rPr>
                  <w:fldChar w:fldCharType="begin"/>
                </w:r>
                <w:r>
                  <w:rPr>
                    <w:noProof/>
                    <w:webHidden/>
                  </w:rPr>
                  <w:instrText xml:space="preserve"> PAGEREF _Toc500834931 \h </w:instrText>
                </w:r>
                <w:r>
                  <w:rPr>
                    <w:noProof/>
                    <w:webHidden/>
                  </w:rPr>
                </w:r>
                <w:r>
                  <w:rPr>
                    <w:noProof/>
                    <w:webHidden/>
                  </w:rPr>
                  <w:fldChar w:fldCharType="separate"/>
                </w:r>
                <w:r>
                  <w:rPr>
                    <w:noProof/>
                    <w:webHidden/>
                  </w:rPr>
                  <w:t>5</w:t>
                </w:r>
                <w:r>
                  <w:rPr>
                    <w:noProof/>
                    <w:webHidden/>
                  </w:rPr>
                  <w:fldChar w:fldCharType="end"/>
                </w:r>
              </w:hyperlink>
            </w:p>
            <w:p w14:paraId="2B001A22" w14:textId="368855F0" w:rsidR="00B75670" w:rsidRDefault="00B75670">
              <w:pPr>
                <w:pStyle w:val="TOC3"/>
                <w:tabs>
                  <w:tab w:val="right" w:leader="dot" w:pos="9016"/>
                </w:tabs>
                <w:rPr>
                  <w:rFonts w:eastAsiaTheme="minorEastAsia"/>
                  <w:noProof/>
                  <w:lang w:eastAsia="en-GB"/>
                </w:rPr>
              </w:pPr>
              <w:hyperlink w:anchor="_Toc500834932" w:history="1">
                <w:r w:rsidRPr="006A22B3">
                  <w:rPr>
                    <w:rStyle w:val="Hyperlink"/>
                    <w:rFonts w:cstheme="minorHAnsi"/>
                    <w:noProof/>
                  </w:rPr>
                  <w:t>Thumbnail Sketching/Storyboard</w:t>
                </w:r>
                <w:r>
                  <w:rPr>
                    <w:noProof/>
                    <w:webHidden/>
                  </w:rPr>
                  <w:tab/>
                </w:r>
                <w:r>
                  <w:rPr>
                    <w:noProof/>
                    <w:webHidden/>
                  </w:rPr>
                  <w:fldChar w:fldCharType="begin"/>
                </w:r>
                <w:r>
                  <w:rPr>
                    <w:noProof/>
                    <w:webHidden/>
                  </w:rPr>
                  <w:instrText xml:space="preserve"> PAGEREF _Toc500834932 \h </w:instrText>
                </w:r>
                <w:r>
                  <w:rPr>
                    <w:noProof/>
                    <w:webHidden/>
                  </w:rPr>
                </w:r>
                <w:r>
                  <w:rPr>
                    <w:noProof/>
                    <w:webHidden/>
                  </w:rPr>
                  <w:fldChar w:fldCharType="separate"/>
                </w:r>
                <w:r>
                  <w:rPr>
                    <w:noProof/>
                    <w:webHidden/>
                  </w:rPr>
                  <w:t>5</w:t>
                </w:r>
                <w:r>
                  <w:rPr>
                    <w:noProof/>
                    <w:webHidden/>
                  </w:rPr>
                  <w:fldChar w:fldCharType="end"/>
                </w:r>
              </w:hyperlink>
            </w:p>
            <w:p w14:paraId="6FD10717" w14:textId="36DB39F7" w:rsidR="00E95864" w:rsidRDefault="00E95864">
              <w:r>
                <w:rPr>
                  <w:b/>
                  <w:bCs/>
                  <w:noProof/>
                </w:rPr>
                <w:fldChar w:fldCharType="end"/>
              </w:r>
            </w:p>
          </w:sdtContent>
        </w:sdt>
        <w:p w14:paraId="3A29874C" w14:textId="5D9A735A" w:rsidR="008446B4" w:rsidRPr="00051853" w:rsidRDefault="008446B4">
          <w:pPr>
            <w:rPr>
              <w:rFonts w:cstheme="minorHAnsi"/>
            </w:rPr>
          </w:pPr>
          <w:r w:rsidRPr="00051853">
            <w:rPr>
              <w:rFonts w:cstheme="minorHAnsi"/>
            </w:rPr>
            <w:lastRenderedPageBreak/>
            <w:br w:type="page"/>
          </w:r>
        </w:p>
        <w:p w14:paraId="094821CF" w14:textId="59C3F09A" w:rsidR="005B506B" w:rsidRPr="00051853" w:rsidRDefault="005B506B" w:rsidP="005B506B">
          <w:pPr>
            <w:pStyle w:val="Title"/>
            <w:rPr>
              <w:rFonts w:asciiTheme="minorHAnsi" w:hAnsiTheme="minorHAnsi" w:cstheme="minorHAnsi"/>
              <w:sz w:val="22"/>
              <w:szCs w:val="22"/>
            </w:rPr>
          </w:pPr>
          <w:r w:rsidRPr="00051853">
            <w:rPr>
              <w:rFonts w:asciiTheme="minorHAnsi" w:hAnsiTheme="minorHAnsi" w:cstheme="minorHAnsi"/>
              <w:sz w:val="22"/>
              <w:szCs w:val="22"/>
            </w:rPr>
            <w:lastRenderedPageBreak/>
            <w:t>Planning and Creation</w:t>
          </w:r>
        </w:p>
        <w:p w14:paraId="1EC2685F" w14:textId="59C54AC2" w:rsidR="005B506B" w:rsidRPr="00D91BE6" w:rsidRDefault="005B506B" w:rsidP="009570EA">
          <w:pPr>
            <w:pStyle w:val="Heading1"/>
            <w:rPr>
              <w:rFonts w:asciiTheme="minorHAnsi" w:hAnsiTheme="minorHAnsi" w:cstheme="minorHAnsi"/>
              <w:sz w:val="36"/>
              <w:szCs w:val="22"/>
              <w:u w:val="single"/>
            </w:rPr>
          </w:pPr>
          <w:bookmarkStart w:id="0" w:name="_Toc500834900"/>
          <w:r w:rsidRPr="00D91BE6">
            <w:rPr>
              <w:rFonts w:asciiTheme="minorHAnsi" w:hAnsiTheme="minorHAnsi" w:cstheme="minorHAnsi"/>
              <w:sz w:val="36"/>
              <w:szCs w:val="22"/>
              <w:u w:val="single"/>
            </w:rPr>
            <w:t>Generating Concept Ideas</w:t>
          </w:r>
          <w:bookmarkEnd w:id="0"/>
        </w:p>
        <w:p w14:paraId="090BFFCA" w14:textId="282C2F43" w:rsidR="009570EA" w:rsidRPr="008D69BE" w:rsidRDefault="009570EA" w:rsidP="00A561D8">
          <w:pPr>
            <w:pStyle w:val="Heading2"/>
            <w:rPr>
              <w:rFonts w:asciiTheme="minorHAnsi" w:hAnsiTheme="minorHAnsi" w:cstheme="minorHAnsi"/>
              <w:sz w:val="36"/>
              <w:szCs w:val="22"/>
            </w:rPr>
          </w:pPr>
          <w:bookmarkStart w:id="1" w:name="_Toc500834901"/>
          <w:r w:rsidRPr="008D69BE">
            <w:rPr>
              <w:rFonts w:asciiTheme="minorHAnsi" w:hAnsiTheme="minorHAnsi" w:cstheme="minorHAnsi"/>
              <w:sz w:val="36"/>
              <w:szCs w:val="22"/>
            </w:rPr>
            <w:t>Stimulus</w:t>
          </w:r>
          <w:bookmarkEnd w:id="1"/>
        </w:p>
        <w:p w14:paraId="0C2BC794" w14:textId="7C9A62A7" w:rsidR="00A03864" w:rsidRDefault="00A03864" w:rsidP="009570EA">
          <w:pPr>
            <w:rPr>
              <w:rFonts w:cstheme="minorHAnsi"/>
            </w:rPr>
          </w:pPr>
          <w:r>
            <w:rPr>
              <w:rFonts w:cstheme="minorHAnsi"/>
            </w:rPr>
            <w:t xml:space="preserve">A stimulus is something that causes people to have ideas. For example, a stimulus for a game would be a mood board because I </w:t>
          </w:r>
          <w:r w:rsidR="00B75670">
            <w:rPr>
              <w:rFonts w:cstheme="minorHAnsi"/>
            </w:rPr>
            <w:t>make</w:t>
          </w:r>
          <w:r>
            <w:rPr>
              <w:rFonts w:cstheme="minorHAnsi"/>
            </w:rPr>
            <w:t xml:space="preserve"> people think about what he game could be.</w:t>
          </w:r>
        </w:p>
        <w:p w14:paraId="18DC23CD" w14:textId="7CDE5BB0" w:rsidR="009570EA" w:rsidRPr="008D69BE" w:rsidRDefault="009570EA" w:rsidP="00A561D8">
          <w:pPr>
            <w:pStyle w:val="Heading3"/>
            <w:rPr>
              <w:rFonts w:asciiTheme="minorHAnsi" w:hAnsiTheme="minorHAnsi" w:cstheme="minorHAnsi"/>
              <w:sz w:val="32"/>
              <w:szCs w:val="22"/>
            </w:rPr>
          </w:pPr>
          <w:bookmarkStart w:id="2" w:name="_Toc500834902"/>
          <w:r w:rsidRPr="008D69BE">
            <w:rPr>
              <w:rFonts w:asciiTheme="minorHAnsi" w:hAnsiTheme="minorHAnsi" w:cstheme="minorHAnsi"/>
              <w:sz w:val="32"/>
              <w:szCs w:val="22"/>
            </w:rPr>
            <w:t xml:space="preserve">Client </w:t>
          </w:r>
          <w:r w:rsidR="00767647" w:rsidRPr="008D69BE">
            <w:rPr>
              <w:rFonts w:asciiTheme="minorHAnsi" w:hAnsiTheme="minorHAnsi" w:cstheme="minorHAnsi"/>
              <w:sz w:val="32"/>
              <w:szCs w:val="22"/>
            </w:rPr>
            <w:t>B</w:t>
          </w:r>
          <w:r w:rsidRPr="008D69BE">
            <w:rPr>
              <w:rFonts w:asciiTheme="minorHAnsi" w:hAnsiTheme="minorHAnsi" w:cstheme="minorHAnsi"/>
              <w:sz w:val="32"/>
              <w:szCs w:val="22"/>
            </w:rPr>
            <w:t>rief</w:t>
          </w:r>
          <w:bookmarkEnd w:id="2"/>
        </w:p>
        <w:p w14:paraId="57184BB0" w14:textId="3E617399" w:rsidR="00E52FB3" w:rsidRPr="00A03864" w:rsidRDefault="00E52FB3" w:rsidP="001F17DC">
          <w:pPr>
            <w:shd w:val="clear" w:color="auto" w:fill="F2F2F2"/>
            <w:spacing w:after="0" w:line="240" w:lineRule="auto"/>
            <w:rPr>
              <w:rFonts w:cstheme="minorHAnsi"/>
            </w:rPr>
          </w:pPr>
          <w:r w:rsidRPr="00051853">
            <w:rPr>
              <w:rFonts w:cstheme="minorHAnsi"/>
            </w:rPr>
            <w:t xml:space="preserve">A </w:t>
          </w:r>
          <w:r w:rsidRPr="00A03864">
            <w:rPr>
              <w:rFonts w:cstheme="minorHAnsi"/>
            </w:rPr>
            <w:t>client brief is</w:t>
          </w:r>
          <w:r w:rsidR="00C159E0" w:rsidRPr="00A03864">
            <w:rPr>
              <w:rFonts w:cstheme="minorHAnsi"/>
            </w:rPr>
            <w:t xml:space="preserve"> a list given from an employer which is then usually turned into a sc</w:t>
          </w:r>
          <w:r w:rsidR="00AF29E5" w:rsidRPr="00A03864">
            <w:rPr>
              <w:rFonts w:cstheme="minorHAnsi"/>
            </w:rPr>
            <w:t xml:space="preserve">hedule for the developers, the developers would then </w:t>
          </w:r>
          <w:r w:rsidR="00C159E0" w:rsidRPr="00A03864">
            <w:rPr>
              <w:rFonts w:cstheme="minorHAnsi"/>
            </w:rPr>
            <w:t>have to complete the work listed in that order.</w:t>
          </w:r>
          <w:r w:rsidR="008D2CB7" w:rsidRPr="00A03864">
            <w:rPr>
              <w:rFonts w:cstheme="minorHAnsi"/>
            </w:rPr>
            <w:t xml:space="preserve"> The client brief usually contains an initial objective, priority tasks and general things the employer would want implemented in the game.</w:t>
          </w:r>
        </w:p>
        <w:p w14:paraId="53F6B25C" w14:textId="3CD739E9" w:rsidR="008D2CB7" w:rsidRPr="00A03864" w:rsidRDefault="008D2CB7" w:rsidP="001F17DC">
          <w:pPr>
            <w:shd w:val="clear" w:color="auto" w:fill="F2F2F2"/>
            <w:spacing w:after="0" w:line="240" w:lineRule="auto"/>
            <w:rPr>
              <w:rFonts w:cstheme="minorHAnsi"/>
            </w:rPr>
          </w:pPr>
        </w:p>
        <w:p w14:paraId="414E6184" w14:textId="48B5ED87" w:rsidR="001F17DC" w:rsidRPr="00051853" w:rsidRDefault="008D2CB7" w:rsidP="00F24AF4">
          <w:pPr>
            <w:shd w:val="clear" w:color="auto" w:fill="F2F2F2"/>
            <w:spacing w:after="0" w:line="240" w:lineRule="auto"/>
            <w:rPr>
              <w:rFonts w:cstheme="minorHAnsi"/>
            </w:rPr>
          </w:pPr>
          <w:r w:rsidRPr="00A03864">
            <w:rPr>
              <w:rFonts w:cstheme="minorHAnsi"/>
            </w:rPr>
            <w:t>The initial objective could be to create 3D models for the main characters in the game</w:t>
          </w:r>
          <w:r w:rsidR="00F24AF4" w:rsidRPr="00A03864">
            <w:rPr>
              <w:rFonts w:cstheme="minorHAnsi"/>
            </w:rPr>
            <w:t xml:space="preserve"> or at least concept art for them. The priority tasks would be things on the client brief that would need to be complete before the deadline, for example a fully working </w:t>
          </w:r>
          <w:r w:rsidR="00F24AF4" w:rsidRPr="00051853">
            <w:rPr>
              <w:rFonts w:cstheme="minorHAnsi"/>
            </w:rPr>
            <w:t>demo for people to play at a gaming convention or a trailer to be played at one.</w:t>
          </w:r>
        </w:p>
        <w:p w14:paraId="06662C03" w14:textId="10776C24" w:rsidR="00F24AF4" w:rsidRPr="00051853" w:rsidRDefault="00F24AF4" w:rsidP="00F24AF4">
          <w:pPr>
            <w:shd w:val="clear" w:color="auto" w:fill="F2F2F2"/>
            <w:spacing w:after="0" w:line="240" w:lineRule="auto"/>
            <w:rPr>
              <w:rFonts w:cstheme="minorHAnsi"/>
            </w:rPr>
          </w:pPr>
        </w:p>
        <w:p w14:paraId="5C51E837" w14:textId="679D6A52" w:rsidR="009570EA" w:rsidRPr="008D69BE" w:rsidRDefault="00767647" w:rsidP="00A561D8">
          <w:pPr>
            <w:pStyle w:val="Heading3"/>
            <w:rPr>
              <w:rFonts w:asciiTheme="minorHAnsi" w:hAnsiTheme="minorHAnsi" w:cstheme="minorHAnsi"/>
              <w:sz w:val="32"/>
              <w:szCs w:val="22"/>
            </w:rPr>
          </w:pPr>
          <w:bookmarkStart w:id="3" w:name="_Toc500834903"/>
          <w:r w:rsidRPr="008D69BE">
            <w:rPr>
              <w:rFonts w:asciiTheme="minorHAnsi" w:hAnsiTheme="minorHAnsi" w:cstheme="minorHAnsi"/>
              <w:sz w:val="32"/>
              <w:szCs w:val="22"/>
            </w:rPr>
            <w:t>Own Brief</w:t>
          </w:r>
          <w:bookmarkEnd w:id="3"/>
        </w:p>
        <w:p w14:paraId="1D04BF55" w14:textId="5ED6E468" w:rsidR="001F17DC" w:rsidRDefault="001F17DC" w:rsidP="00051853">
          <w:pPr>
            <w:shd w:val="clear" w:color="auto" w:fill="F2F2F2"/>
            <w:spacing w:after="0" w:line="240" w:lineRule="auto"/>
            <w:rPr>
              <w:rFonts w:eastAsia="Times New Roman" w:cstheme="minorHAnsi"/>
              <w:lang w:eastAsia="en-GB"/>
            </w:rPr>
          </w:pPr>
          <w:r w:rsidRPr="00051853">
            <w:rPr>
              <w:rFonts w:eastAsia="Times New Roman" w:cstheme="minorHAnsi"/>
              <w:lang w:eastAsia="en-GB"/>
            </w:rPr>
            <w:t xml:space="preserve">An own brief is a creator’s personal </w:t>
          </w:r>
          <w:r w:rsidR="00051853" w:rsidRPr="00051853">
            <w:rPr>
              <w:rFonts w:eastAsia="Times New Roman" w:cstheme="minorHAnsi"/>
              <w:lang w:eastAsia="en-GB"/>
            </w:rPr>
            <w:t>objective;</w:t>
          </w:r>
          <w:r w:rsidRPr="00051853">
            <w:rPr>
              <w:rFonts w:eastAsia="Times New Roman" w:cstheme="minorHAnsi"/>
              <w:lang w:eastAsia="en-GB"/>
            </w:rPr>
            <w:t xml:space="preserve"> it</w:t>
          </w:r>
          <w:r w:rsidR="00AF29E5">
            <w:rPr>
              <w:rFonts w:eastAsia="Times New Roman" w:cstheme="minorHAnsi"/>
              <w:lang w:eastAsia="en-GB"/>
            </w:rPr>
            <w:t xml:space="preserve"> could be a pre-set task </w:t>
          </w:r>
          <w:r w:rsidR="00F2780E">
            <w:rPr>
              <w:rFonts w:eastAsia="Times New Roman" w:cstheme="minorHAnsi"/>
              <w:lang w:eastAsia="en-GB"/>
            </w:rPr>
            <w:t xml:space="preserve">such as to complete a certain 3D model for a game, </w:t>
          </w:r>
          <w:r w:rsidR="00AF29E5">
            <w:rPr>
              <w:rFonts w:eastAsia="Times New Roman" w:cstheme="minorHAnsi"/>
              <w:lang w:eastAsia="en-GB"/>
            </w:rPr>
            <w:t xml:space="preserve">or an </w:t>
          </w:r>
          <w:r w:rsidRPr="00051853">
            <w:rPr>
              <w:rFonts w:eastAsia="Times New Roman" w:cstheme="minorHAnsi"/>
              <w:lang w:eastAsia="en-GB"/>
            </w:rPr>
            <w:t>idea that they</w:t>
          </w:r>
          <w:r w:rsidR="00F2780E">
            <w:rPr>
              <w:rFonts w:eastAsia="Times New Roman" w:cstheme="minorHAnsi"/>
              <w:lang w:eastAsia="en-GB"/>
            </w:rPr>
            <w:t xml:space="preserve"> continue to alter and work on which could be the ending of a game which the developer is not set on.</w:t>
          </w:r>
        </w:p>
        <w:p w14:paraId="530CF391" w14:textId="77777777" w:rsidR="00051853" w:rsidRPr="00051853" w:rsidRDefault="00051853" w:rsidP="00051853">
          <w:pPr>
            <w:shd w:val="clear" w:color="auto" w:fill="F2F2F2"/>
            <w:spacing w:after="0" w:line="240" w:lineRule="auto"/>
            <w:rPr>
              <w:rFonts w:eastAsia="Times New Roman" w:cstheme="minorHAnsi"/>
              <w:lang w:eastAsia="en-GB"/>
            </w:rPr>
          </w:pPr>
        </w:p>
        <w:p w14:paraId="5B575E3E" w14:textId="7AD68991" w:rsidR="00767647" w:rsidRPr="008D69BE" w:rsidRDefault="00767647" w:rsidP="00A561D8">
          <w:pPr>
            <w:pStyle w:val="Heading3"/>
            <w:rPr>
              <w:rFonts w:asciiTheme="minorHAnsi" w:hAnsiTheme="minorHAnsi" w:cstheme="minorHAnsi"/>
              <w:sz w:val="32"/>
              <w:szCs w:val="22"/>
            </w:rPr>
          </w:pPr>
          <w:bookmarkStart w:id="4" w:name="_Toc500834904"/>
          <w:r w:rsidRPr="008D69BE">
            <w:rPr>
              <w:rFonts w:asciiTheme="minorHAnsi" w:hAnsiTheme="minorHAnsi" w:cstheme="minorHAnsi"/>
              <w:sz w:val="32"/>
              <w:szCs w:val="22"/>
            </w:rPr>
            <w:t>Market Research</w:t>
          </w:r>
          <w:bookmarkEnd w:id="4"/>
        </w:p>
        <w:p w14:paraId="3E5019A8" w14:textId="4FBE8388" w:rsidR="00F2780E" w:rsidRDefault="00F2780E" w:rsidP="001F17DC">
          <w:pPr>
            <w:shd w:val="clear" w:color="auto" w:fill="F2F2F2"/>
            <w:spacing w:after="0" w:line="240" w:lineRule="auto"/>
            <w:rPr>
              <w:rFonts w:eastAsia="Times New Roman" w:cstheme="minorHAnsi"/>
              <w:lang w:eastAsia="en-GB"/>
            </w:rPr>
          </w:pPr>
          <w:r>
            <w:rPr>
              <w:rFonts w:eastAsia="Times New Roman" w:cstheme="minorHAnsi"/>
              <w:lang w:eastAsia="en-GB"/>
            </w:rPr>
            <w:t xml:space="preserve">Market research is needed in the games industry as it is finding out what the specific audience for your game is which is also known as the target market, </w:t>
          </w:r>
          <w:r w:rsidR="00E95864">
            <w:rPr>
              <w:rFonts w:eastAsia="Times New Roman" w:cstheme="minorHAnsi"/>
              <w:lang w:eastAsia="en-GB"/>
            </w:rPr>
            <w:t xml:space="preserve">and what your target market would like implemented in your game. This is so important as without it developers wouldn’t know what their audience liked and would probably produce a game that is not great as </w:t>
          </w:r>
          <w:r w:rsidR="00D97226">
            <w:rPr>
              <w:rFonts w:eastAsia="Times New Roman" w:cstheme="minorHAnsi"/>
              <w:lang w:eastAsia="en-GB"/>
            </w:rPr>
            <w:t>they didn’t tailor the game to their target market meaning the content of the game will not be liked by the players as it is not what they like.</w:t>
          </w:r>
        </w:p>
        <w:p w14:paraId="5AC8CFC5" w14:textId="65278ABB" w:rsidR="00AA339A" w:rsidRDefault="00AA339A" w:rsidP="001F17DC">
          <w:pPr>
            <w:shd w:val="clear" w:color="auto" w:fill="F2F2F2"/>
            <w:spacing w:after="0" w:line="240" w:lineRule="auto"/>
            <w:rPr>
              <w:rFonts w:eastAsia="Times New Roman" w:cstheme="minorHAnsi"/>
              <w:lang w:eastAsia="en-GB"/>
            </w:rPr>
          </w:pPr>
        </w:p>
        <w:p w14:paraId="390220DE" w14:textId="04922A3A" w:rsidR="00AA339A" w:rsidRPr="00AA339A" w:rsidRDefault="00AA339A" w:rsidP="00AA339A">
          <w:pPr>
            <w:rPr>
              <w:sz w:val="18"/>
            </w:rPr>
          </w:pPr>
          <w:r w:rsidRPr="00AD59D7">
            <w:rPr>
              <w:szCs w:val="28"/>
            </w:rPr>
            <w:t xml:space="preserve">Market research is when game companies are competing against each other, so they try to bring in a new audience for example with Sony and Microsoft with the Xbox One and the PlayStation 4. Sony projected the PlayStation 4 to "real gamers" this is seen from their slogan "This is for the players!" Whereas Microsoft initially marketed the Xbox one as a console for the family with </w:t>
          </w:r>
          <w:r w:rsidR="00A03864" w:rsidRPr="00AD59D7">
            <w:rPr>
              <w:szCs w:val="28"/>
            </w:rPr>
            <w:t>its</w:t>
          </w:r>
          <w:r w:rsidRPr="00AD59D7">
            <w:rPr>
              <w:szCs w:val="28"/>
            </w:rPr>
            <w:t xml:space="preserve"> new TV function or something like that.  Microsoft knew they had to one up their direct competitor by targeting the console at the family which is a broader market meaning potentially a bigger audience meaning more sales. Although it didn't work out for the Xbox One because of its terrible game line-up with hardly any exclusive titles but it's still an example of market research.</w:t>
          </w:r>
        </w:p>
        <w:p w14:paraId="136871F2" w14:textId="77777777" w:rsidR="001F17DC" w:rsidRPr="00051853" w:rsidRDefault="001F17DC" w:rsidP="001F17DC">
          <w:pPr>
            <w:rPr>
              <w:rFonts w:cstheme="minorHAnsi"/>
            </w:rPr>
          </w:pPr>
        </w:p>
        <w:p w14:paraId="03BE91DA" w14:textId="43082CFF" w:rsidR="00A561D8" w:rsidRPr="00632208" w:rsidRDefault="00A561D8" w:rsidP="00A561D8">
          <w:pPr>
            <w:pStyle w:val="Heading2"/>
            <w:rPr>
              <w:rFonts w:asciiTheme="minorHAnsi" w:hAnsiTheme="minorHAnsi" w:cstheme="minorHAnsi"/>
              <w:sz w:val="32"/>
              <w:szCs w:val="32"/>
            </w:rPr>
          </w:pPr>
          <w:bookmarkStart w:id="5" w:name="_Toc500834905"/>
          <w:r w:rsidRPr="00632208">
            <w:rPr>
              <w:rFonts w:asciiTheme="minorHAnsi" w:hAnsiTheme="minorHAnsi" w:cstheme="minorHAnsi"/>
              <w:sz w:val="32"/>
              <w:szCs w:val="32"/>
            </w:rPr>
            <w:t>Legal and Ethical Considerations</w:t>
          </w:r>
          <w:bookmarkEnd w:id="5"/>
        </w:p>
        <w:p w14:paraId="597DD93B" w14:textId="35DAB835" w:rsidR="001F17DC" w:rsidRPr="00051853" w:rsidRDefault="00301DB1" w:rsidP="00632208">
          <w:pPr>
            <w:shd w:val="clear" w:color="auto" w:fill="F2F2F2"/>
            <w:spacing w:after="0" w:line="240" w:lineRule="auto"/>
            <w:rPr>
              <w:rFonts w:eastAsia="Times New Roman" w:cstheme="minorHAnsi"/>
              <w:lang w:eastAsia="en-GB"/>
            </w:rPr>
          </w:pPr>
          <w:r>
            <w:rPr>
              <w:rFonts w:eastAsia="Times New Roman" w:cstheme="minorHAnsi"/>
              <w:lang w:eastAsia="en-GB"/>
            </w:rPr>
            <w:t>This is one of the most important things to do with making and produci</w:t>
          </w:r>
          <w:r w:rsidR="0024161A">
            <w:rPr>
              <w:rFonts w:eastAsia="Times New Roman" w:cstheme="minorHAnsi"/>
              <w:lang w:eastAsia="en-GB"/>
            </w:rPr>
            <w:t xml:space="preserve">ng a game as if you do </w:t>
          </w:r>
          <w:r>
            <w:rPr>
              <w:rFonts w:eastAsia="Times New Roman" w:cstheme="minorHAnsi"/>
              <w:lang w:eastAsia="en-GB"/>
            </w:rPr>
            <w:t xml:space="preserve">something wrong such as copyright or you cross a line by representing a certain religion in a bad way </w:t>
          </w:r>
          <w:r w:rsidR="0024161A">
            <w:rPr>
              <w:rFonts w:eastAsia="Times New Roman" w:cstheme="minorHAnsi"/>
              <w:lang w:eastAsia="en-GB"/>
            </w:rPr>
            <w:t>you could ruin your game from the start causing people to outra</w:t>
          </w:r>
          <w:r w:rsidR="00632208">
            <w:rPr>
              <w:rFonts w:eastAsia="Times New Roman" w:cstheme="minorHAnsi"/>
              <w:lang w:eastAsia="en-GB"/>
            </w:rPr>
            <w:t>ge and not buy your</w:t>
          </w:r>
          <w:r w:rsidR="0024161A">
            <w:rPr>
              <w:rFonts w:eastAsia="Times New Roman" w:cstheme="minorHAnsi"/>
              <w:lang w:eastAsia="en-GB"/>
            </w:rPr>
            <w:t xml:space="preserve"> game.</w:t>
          </w:r>
        </w:p>
        <w:p w14:paraId="2BB308E1" w14:textId="77777777" w:rsidR="001F17DC" w:rsidRPr="00051853" w:rsidRDefault="001F17DC" w:rsidP="001F17DC">
          <w:pPr>
            <w:rPr>
              <w:rFonts w:cstheme="minorHAnsi"/>
            </w:rPr>
          </w:pPr>
        </w:p>
        <w:p w14:paraId="1C3406C0" w14:textId="49421961" w:rsidR="00A561D8" w:rsidRPr="00051853" w:rsidRDefault="00A561D8" w:rsidP="00A561D8">
          <w:pPr>
            <w:pStyle w:val="Heading3"/>
            <w:rPr>
              <w:rFonts w:asciiTheme="minorHAnsi" w:hAnsiTheme="minorHAnsi" w:cstheme="minorHAnsi"/>
              <w:sz w:val="22"/>
              <w:szCs w:val="22"/>
            </w:rPr>
          </w:pPr>
          <w:bookmarkStart w:id="6" w:name="_Toc500834906"/>
          <w:r w:rsidRPr="00051853">
            <w:rPr>
              <w:rFonts w:asciiTheme="minorHAnsi" w:hAnsiTheme="minorHAnsi" w:cstheme="minorHAnsi"/>
              <w:sz w:val="22"/>
              <w:szCs w:val="22"/>
            </w:rPr>
            <w:lastRenderedPageBreak/>
            <w:t>Copyright</w:t>
          </w:r>
          <w:r w:rsidR="00E7458B">
            <w:rPr>
              <w:rFonts w:asciiTheme="minorHAnsi" w:hAnsiTheme="minorHAnsi" w:cstheme="minorHAnsi"/>
              <w:sz w:val="22"/>
              <w:szCs w:val="22"/>
            </w:rPr>
            <w:t>/</w:t>
          </w:r>
          <w:r w:rsidR="00E7458B" w:rsidRPr="00E7458B">
            <w:rPr>
              <w:rFonts w:asciiTheme="minorHAnsi" w:hAnsiTheme="minorHAnsi" w:cstheme="minorHAnsi"/>
              <w:sz w:val="22"/>
              <w:szCs w:val="22"/>
            </w:rPr>
            <w:t xml:space="preserve"> </w:t>
          </w:r>
          <w:r w:rsidR="00E7458B" w:rsidRPr="00051853">
            <w:rPr>
              <w:rFonts w:asciiTheme="minorHAnsi" w:hAnsiTheme="minorHAnsi" w:cstheme="minorHAnsi"/>
              <w:sz w:val="22"/>
              <w:szCs w:val="22"/>
            </w:rPr>
            <w:t>Plagiarism</w:t>
          </w:r>
          <w:bookmarkEnd w:id="6"/>
          <w:r w:rsidR="00E7458B" w:rsidRPr="00051853">
            <w:rPr>
              <w:rFonts w:asciiTheme="minorHAnsi" w:hAnsiTheme="minorHAnsi" w:cstheme="minorHAnsi"/>
              <w:sz w:val="22"/>
              <w:szCs w:val="22"/>
            </w:rPr>
            <w:t xml:space="preserve"> </w:t>
          </w:r>
        </w:p>
        <w:p w14:paraId="771A3C0A" w14:textId="6F02E028" w:rsidR="00612712" w:rsidRPr="00051853" w:rsidRDefault="00612712" w:rsidP="00612712">
          <w:pPr>
            <w:pStyle w:val="NormalWeb"/>
            <w:spacing w:before="0" w:beforeAutospacing="0" w:after="0" w:afterAutospacing="0"/>
            <w:rPr>
              <w:rFonts w:asciiTheme="minorHAnsi" w:hAnsiTheme="minorHAnsi" w:cstheme="minorHAnsi"/>
              <w:sz w:val="22"/>
              <w:szCs w:val="22"/>
            </w:rPr>
          </w:pPr>
          <w:r w:rsidRPr="00051853">
            <w:rPr>
              <w:rFonts w:asciiTheme="minorHAnsi" w:hAnsiTheme="minorHAnsi" w:cstheme="minorHAnsi"/>
              <w:sz w:val="22"/>
              <w:szCs w:val="22"/>
            </w:rPr>
            <w:t xml:space="preserve">When producing a game there are regulations and codes of practice that must be constantly taken into consideration by the publishers and developers. Trademarks and copyright need to be looked at as well as if a developer is using someone else’s sound library they will have to ask the creator of the sounds if it is ok to use the sound in the game or if he must buy a license first. This is also needing to keep a game developer’s assets safe such as game characters, logo’s and box art which is protected by copyright. An example of this is if you were to make a game and use one of Nintendo’s characters such as Mario or Link without their permission they could sue you and take the game down. This has happened previously with a fan made Pokémon game called Pokémon Uranium but because the game called the pocket monsters Pokémon and called the catching devices Poke balls the game was copying the Pokémon franchise and invaded the copyright law and even though the game was free it was still taken down by Nintendo. From this I know not to use copyrighted </w:t>
          </w:r>
          <w:r w:rsidR="00CF6994" w:rsidRPr="00051853">
            <w:rPr>
              <w:rFonts w:asciiTheme="minorHAnsi" w:hAnsiTheme="minorHAnsi" w:cstheme="minorHAnsi"/>
              <w:sz w:val="22"/>
              <w:szCs w:val="22"/>
            </w:rPr>
            <w:t>assets in</w:t>
          </w:r>
          <w:r w:rsidR="00946DEE" w:rsidRPr="00051853">
            <w:rPr>
              <w:rFonts w:asciiTheme="minorHAnsi" w:hAnsiTheme="minorHAnsi" w:cstheme="minorHAnsi"/>
              <w:sz w:val="22"/>
              <w:szCs w:val="22"/>
            </w:rPr>
            <w:t xml:space="preserve"> my game.</w:t>
          </w:r>
        </w:p>
        <w:p w14:paraId="447E4624" w14:textId="77777777" w:rsidR="00612712" w:rsidRPr="00051853" w:rsidRDefault="00612712" w:rsidP="00612712">
          <w:pPr>
            <w:pStyle w:val="NormalWeb"/>
            <w:spacing w:before="0" w:beforeAutospacing="0" w:after="0" w:afterAutospacing="0"/>
            <w:rPr>
              <w:rFonts w:asciiTheme="minorHAnsi" w:hAnsiTheme="minorHAnsi" w:cstheme="minorHAnsi"/>
              <w:sz w:val="22"/>
              <w:szCs w:val="22"/>
            </w:rPr>
          </w:pPr>
          <w:r w:rsidRPr="00051853">
            <w:rPr>
              <w:rFonts w:asciiTheme="minorHAnsi" w:hAnsiTheme="minorHAnsi" w:cstheme="minorHAnsi"/>
              <w:noProof/>
              <w:sz w:val="22"/>
              <w:szCs w:val="22"/>
            </w:rPr>
            <w:drawing>
              <wp:inline distT="0" distB="0" distL="0" distR="0" wp14:anchorId="60C08613" wp14:editId="6A5171FC">
                <wp:extent cx="5731510" cy="3222800"/>
                <wp:effectExtent l="0" t="0" r="2540" b="0"/>
                <wp:docPr id="97" name="Picture 97" descr="Related imag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Related imag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800"/>
                        </a:xfrm>
                        <a:prstGeom prst="rect">
                          <a:avLst/>
                        </a:prstGeom>
                        <a:noFill/>
                        <a:ln>
                          <a:noFill/>
                        </a:ln>
                      </pic:spPr>
                    </pic:pic>
                  </a:graphicData>
                </a:graphic>
              </wp:inline>
            </w:drawing>
          </w:r>
        </w:p>
        <w:p w14:paraId="3B55AC51" w14:textId="77777777" w:rsidR="00612712" w:rsidRPr="00051853" w:rsidRDefault="00612712" w:rsidP="00612712">
          <w:pPr>
            <w:pStyle w:val="NormalWeb"/>
            <w:spacing w:before="0" w:beforeAutospacing="0" w:after="0" w:afterAutospacing="0"/>
            <w:rPr>
              <w:rFonts w:asciiTheme="minorHAnsi" w:hAnsiTheme="minorHAnsi" w:cstheme="minorHAnsi"/>
              <w:sz w:val="22"/>
              <w:szCs w:val="22"/>
            </w:rPr>
          </w:pPr>
        </w:p>
        <w:p w14:paraId="42A29C56" w14:textId="77777777" w:rsidR="00612712" w:rsidRPr="00051853" w:rsidRDefault="00612712" w:rsidP="00612712">
          <w:pPr>
            <w:rPr>
              <w:rFonts w:cstheme="minorHAnsi"/>
            </w:rPr>
          </w:pPr>
        </w:p>
        <w:p w14:paraId="5BE90C3F" w14:textId="24F8F1AE" w:rsidR="00A561D8" w:rsidRPr="00051853" w:rsidRDefault="00A561D8" w:rsidP="00A561D8">
          <w:pPr>
            <w:pStyle w:val="Heading3"/>
            <w:rPr>
              <w:rFonts w:asciiTheme="minorHAnsi" w:hAnsiTheme="minorHAnsi" w:cstheme="minorHAnsi"/>
              <w:sz w:val="22"/>
              <w:szCs w:val="22"/>
            </w:rPr>
          </w:pPr>
          <w:bookmarkStart w:id="7" w:name="_Toc500834907"/>
          <w:r w:rsidRPr="00051853">
            <w:rPr>
              <w:rFonts w:asciiTheme="minorHAnsi" w:hAnsiTheme="minorHAnsi" w:cstheme="minorHAnsi"/>
              <w:sz w:val="22"/>
              <w:szCs w:val="22"/>
            </w:rPr>
            <w:t>Libel</w:t>
          </w:r>
          <w:bookmarkEnd w:id="7"/>
        </w:p>
        <w:p w14:paraId="38007A37" w14:textId="1BB51E1D" w:rsidR="0035264A" w:rsidRPr="00051853" w:rsidRDefault="00CF5427" w:rsidP="0035264A">
          <w:pPr>
            <w:rPr>
              <w:rFonts w:cstheme="minorHAnsi"/>
            </w:rPr>
          </w:pPr>
          <w:r w:rsidRPr="00051853">
            <w:rPr>
              <w:rFonts w:cstheme="minorHAnsi"/>
            </w:rPr>
            <w:t>Libel is when a game developer will say something negative in a video game, this could be about another company or rival. Some companies will implement light slander in their games against o</w:t>
          </w:r>
          <w:r w:rsidR="000B0671" w:rsidRPr="00051853">
            <w:rPr>
              <w:rFonts w:cstheme="minorHAnsi"/>
            </w:rPr>
            <w:t>ther companies but this is not e</w:t>
          </w:r>
          <w:r w:rsidRPr="00051853">
            <w:rPr>
              <w:rFonts w:cstheme="minorHAnsi"/>
            </w:rPr>
            <w:t xml:space="preserve">nough </w:t>
          </w:r>
          <w:r w:rsidR="000B0671" w:rsidRPr="00051853">
            <w:rPr>
              <w:rFonts w:cstheme="minorHAnsi"/>
            </w:rPr>
            <w:t xml:space="preserve">for them to be taken to court for. As if you said Ubisoft don’t pay their taxes in a video game Ubisoft would be able to take you to court </w:t>
          </w:r>
          <w:r w:rsidR="007F1F63" w:rsidRPr="00051853">
            <w:rPr>
              <w:rFonts w:cstheme="minorHAnsi"/>
            </w:rPr>
            <w:t xml:space="preserve">if you couldn’t prove that the allegation was true. From this I have learnt to not take the risk </w:t>
          </w:r>
          <w:r w:rsidR="001E6568" w:rsidRPr="00051853">
            <w:rPr>
              <w:rFonts w:cstheme="minorHAnsi"/>
            </w:rPr>
            <w:t>and put libel in the game I will create.</w:t>
          </w:r>
        </w:p>
        <w:p w14:paraId="6BB833F1" w14:textId="12BB78BC" w:rsidR="00CE2F9A" w:rsidRPr="00051853" w:rsidRDefault="00A561D8" w:rsidP="00A561D8">
          <w:pPr>
            <w:pStyle w:val="Heading3"/>
            <w:rPr>
              <w:rFonts w:asciiTheme="minorHAnsi" w:hAnsiTheme="minorHAnsi" w:cstheme="minorHAnsi"/>
              <w:sz w:val="22"/>
              <w:szCs w:val="22"/>
            </w:rPr>
          </w:pPr>
          <w:bookmarkStart w:id="8" w:name="_Toc500834908"/>
          <w:r w:rsidRPr="00051853">
            <w:rPr>
              <w:rFonts w:asciiTheme="minorHAnsi" w:hAnsiTheme="minorHAnsi" w:cstheme="minorHAnsi"/>
              <w:sz w:val="22"/>
              <w:szCs w:val="22"/>
            </w:rPr>
            <w:t>Females in Video Game</w:t>
          </w:r>
          <w:r w:rsidR="00D2637F" w:rsidRPr="00051853">
            <w:rPr>
              <w:rFonts w:asciiTheme="minorHAnsi" w:hAnsiTheme="minorHAnsi" w:cstheme="minorHAnsi"/>
              <w:sz w:val="22"/>
              <w:szCs w:val="22"/>
            </w:rPr>
            <w:t>s</w:t>
          </w:r>
          <w:bookmarkEnd w:id="8"/>
        </w:p>
        <w:p w14:paraId="3D138017" w14:textId="165284A7" w:rsidR="001E6568" w:rsidRPr="00051853" w:rsidRDefault="001E6568" w:rsidP="001E6568">
          <w:pPr>
            <w:rPr>
              <w:rFonts w:cstheme="minorHAnsi"/>
            </w:rPr>
          </w:pPr>
          <w:r w:rsidRPr="00051853">
            <w:rPr>
              <w:rFonts w:cstheme="minorHAnsi"/>
            </w:rPr>
            <w:t xml:space="preserve">The reason for this being an ethical consideration is because </w:t>
          </w:r>
          <w:r w:rsidR="004F7378" w:rsidRPr="00051853">
            <w:rPr>
              <w:rFonts w:cstheme="minorHAnsi"/>
            </w:rPr>
            <w:t xml:space="preserve">usually when a female is in a video game they are sexualised. This is not really a problem nowadays but still woman in video games are still sexualised for example nearly every female character </w:t>
          </w:r>
          <w:r w:rsidR="00A1052B" w:rsidRPr="00051853">
            <w:rPr>
              <w:rFonts w:cstheme="minorHAnsi"/>
            </w:rPr>
            <w:t xml:space="preserve">in the game Overwatch is wearing a skin tight costume such as with the characters </w:t>
          </w:r>
          <w:r w:rsidR="00763977" w:rsidRPr="00051853">
            <w:rPr>
              <w:rFonts w:cstheme="minorHAnsi"/>
            </w:rPr>
            <w:t>Tracer and Widow.</w:t>
          </w:r>
          <w:r w:rsidR="00A716A5" w:rsidRPr="00051853">
            <w:rPr>
              <w:rFonts w:cstheme="minorHAnsi"/>
            </w:rPr>
            <w:t xml:space="preserve"> With the picture below of the character Tracer there was a lot of controversy as when the game was first released </w:t>
          </w:r>
          <w:r w:rsidR="003D7314" w:rsidRPr="00051853">
            <w:rPr>
              <w:rFonts w:cstheme="minorHAnsi"/>
            </w:rPr>
            <w:t>one of</w:t>
          </w:r>
          <w:r w:rsidR="0019415A" w:rsidRPr="00051853">
            <w:rPr>
              <w:rFonts w:cstheme="minorHAnsi"/>
            </w:rPr>
            <w:t xml:space="preserve"> </w:t>
          </w:r>
          <w:r w:rsidR="003D7314" w:rsidRPr="00051853">
            <w:rPr>
              <w:rFonts w:cstheme="minorHAnsi"/>
            </w:rPr>
            <w:t>Tracers’</w:t>
          </w:r>
          <w:r w:rsidR="0019415A" w:rsidRPr="00051853">
            <w:rPr>
              <w:rFonts w:cstheme="minorHAnsi"/>
            </w:rPr>
            <w:t xml:space="preserve"> </w:t>
          </w:r>
          <w:r w:rsidR="001745EC" w:rsidRPr="00051853">
            <w:rPr>
              <w:rFonts w:cstheme="minorHAnsi"/>
            </w:rPr>
            <w:t xml:space="preserve">emotes was too sexualised this is the one which faces her back, this was then changed to the other emote because people complained that it was too sexual. From this I have learnt that </w:t>
          </w:r>
          <w:r w:rsidR="00BD5FE2" w:rsidRPr="00051853">
            <w:rPr>
              <w:rFonts w:cstheme="minorHAnsi"/>
            </w:rPr>
            <w:t>I should treat Females and makes the same in games and not overly sexualise characters in the game I make.</w:t>
          </w:r>
        </w:p>
        <w:p w14:paraId="1D8D3F7E" w14:textId="3F13AFDB" w:rsidR="00763977" w:rsidRPr="00051853" w:rsidRDefault="00763977" w:rsidP="001E6568">
          <w:pPr>
            <w:rPr>
              <w:rFonts w:cstheme="minorHAnsi"/>
            </w:rPr>
          </w:pPr>
          <w:r w:rsidRPr="00051853">
            <w:rPr>
              <w:rFonts w:cstheme="minorHAnsi"/>
              <w:noProof/>
              <w:lang w:eastAsia="en-GB"/>
            </w:rPr>
            <w:lastRenderedPageBreak/>
            <w:drawing>
              <wp:inline distT="0" distB="0" distL="0" distR="0" wp14:anchorId="700A9B04" wp14:editId="089EA45F">
                <wp:extent cx="1932453" cy="1477926"/>
                <wp:effectExtent l="0" t="0" r="0" b="8255"/>
                <wp:docPr id="30" name="Picture 30" descr="Image result for trace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rac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2367" cy="1485508"/>
                        </a:xfrm>
                        <a:prstGeom prst="rect">
                          <a:avLst/>
                        </a:prstGeom>
                        <a:noFill/>
                        <a:ln>
                          <a:noFill/>
                        </a:ln>
                      </pic:spPr>
                    </pic:pic>
                  </a:graphicData>
                </a:graphic>
              </wp:inline>
            </w:drawing>
          </w:r>
          <w:r w:rsidRPr="00051853">
            <w:rPr>
              <w:rFonts w:cstheme="minorHAnsi"/>
              <w:noProof/>
              <w:lang w:eastAsia="en-GB"/>
            </w:rPr>
            <w:drawing>
              <wp:inline distT="0" distB="0" distL="0" distR="0" wp14:anchorId="2379F63B" wp14:editId="6BED58C9">
                <wp:extent cx="1275907" cy="1458228"/>
                <wp:effectExtent l="0" t="0" r="635" b="0"/>
                <wp:docPr id="31" name="Picture 31" descr="Image result for widowmak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idowma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90246" cy="1474616"/>
                        </a:xfrm>
                        <a:prstGeom prst="rect">
                          <a:avLst/>
                        </a:prstGeom>
                        <a:noFill/>
                        <a:ln>
                          <a:noFill/>
                        </a:ln>
                      </pic:spPr>
                    </pic:pic>
                  </a:graphicData>
                </a:graphic>
              </wp:inline>
            </w:drawing>
          </w:r>
        </w:p>
        <w:p w14:paraId="5C1D6E13" w14:textId="523CABEE" w:rsidR="0035264A" w:rsidRPr="00051853" w:rsidRDefault="0035264A" w:rsidP="0035264A">
          <w:pPr>
            <w:rPr>
              <w:rFonts w:cstheme="minorHAnsi"/>
            </w:rPr>
          </w:pPr>
        </w:p>
        <w:p w14:paraId="2F968878" w14:textId="58205B0A" w:rsidR="00D2637F" w:rsidRDefault="00D2637F" w:rsidP="00D2637F">
          <w:pPr>
            <w:pStyle w:val="Heading3"/>
            <w:rPr>
              <w:rFonts w:asciiTheme="minorHAnsi" w:hAnsiTheme="minorHAnsi" w:cstheme="minorHAnsi"/>
              <w:sz w:val="22"/>
              <w:szCs w:val="22"/>
            </w:rPr>
          </w:pPr>
          <w:bookmarkStart w:id="9" w:name="_Toc500834909"/>
          <w:r w:rsidRPr="00051853">
            <w:rPr>
              <w:rFonts w:asciiTheme="minorHAnsi" w:hAnsiTheme="minorHAnsi" w:cstheme="minorHAnsi"/>
              <w:sz w:val="22"/>
              <w:szCs w:val="22"/>
            </w:rPr>
            <w:t>Ethnicity and Diversity</w:t>
          </w:r>
          <w:bookmarkEnd w:id="9"/>
        </w:p>
        <w:p w14:paraId="6C5165FF" w14:textId="0AC0A452" w:rsidR="00377F05" w:rsidRDefault="00377F05" w:rsidP="00377F05">
          <w:pPr>
            <w:rPr>
              <w:rFonts w:cstheme="minorHAnsi"/>
              <w:shd w:val="clear" w:color="auto" w:fill="FFFFFF"/>
            </w:rPr>
          </w:pPr>
          <w:r>
            <w:t xml:space="preserve">Race isn’t usually a problem in video games as not many developers touch on it as it is a very controversial issue </w:t>
          </w:r>
          <w:r w:rsidR="00047E06">
            <w:t xml:space="preserve">although when developers do such as in GTA 5 and </w:t>
          </w:r>
          <w:r w:rsidR="00047E06" w:rsidRPr="00047E06">
            <w:rPr>
              <w:rFonts w:cstheme="minorHAnsi"/>
              <w:szCs w:val="29"/>
              <w:shd w:val="clear" w:color="auto" w:fill="FFFFFF"/>
            </w:rPr>
            <w:t xml:space="preserve">South Park: The Fractured </w:t>
          </w:r>
          <w:r w:rsidR="00B75670" w:rsidRPr="00047E06">
            <w:rPr>
              <w:rFonts w:cstheme="minorHAnsi"/>
              <w:szCs w:val="29"/>
              <w:shd w:val="clear" w:color="auto" w:fill="FFFFFF"/>
            </w:rPr>
            <w:t>but</w:t>
          </w:r>
          <w:r w:rsidR="00047E06" w:rsidRPr="00047E06">
            <w:rPr>
              <w:rFonts w:cstheme="minorHAnsi"/>
              <w:szCs w:val="29"/>
              <w:shd w:val="clear" w:color="auto" w:fill="FFFFFF"/>
            </w:rPr>
            <w:t xml:space="preserve"> Whole</w:t>
          </w:r>
          <w:r w:rsidR="00047E06">
            <w:rPr>
              <w:rFonts w:cstheme="minorHAnsi"/>
              <w:szCs w:val="29"/>
              <w:shd w:val="clear" w:color="auto" w:fill="FFFFFF"/>
            </w:rPr>
            <w:t xml:space="preserve"> the race being affected don’t really care as they believe it is true. As in GTA 5 depending where you are in the game the police will react differently depending on what race </w:t>
          </w:r>
          <w:r w:rsidR="00A34E25">
            <w:rPr>
              <w:rFonts w:cstheme="minorHAnsi"/>
              <w:szCs w:val="29"/>
              <w:shd w:val="clear" w:color="auto" w:fill="FFFFFF"/>
            </w:rPr>
            <w:t xml:space="preserve">your character is. Also in the </w:t>
          </w:r>
          <w:r w:rsidR="00A34E25" w:rsidRPr="00A34E25">
            <w:rPr>
              <w:rFonts w:cstheme="minorHAnsi"/>
              <w:shd w:val="clear" w:color="auto" w:fill="FFFFFF"/>
            </w:rPr>
            <w:t xml:space="preserve">game South Park: The Fractured </w:t>
          </w:r>
          <w:proofErr w:type="gramStart"/>
          <w:r w:rsidR="00A34E25" w:rsidRPr="00A34E25">
            <w:rPr>
              <w:rFonts w:cstheme="minorHAnsi"/>
              <w:shd w:val="clear" w:color="auto" w:fill="FFFFFF"/>
            </w:rPr>
            <w:t>But</w:t>
          </w:r>
          <w:proofErr w:type="gramEnd"/>
          <w:r w:rsidR="00A34E25" w:rsidRPr="00A34E25">
            <w:rPr>
              <w:rFonts w:cstheme="minorHAnsi"/>
              <w:shd w:val="clear" w:color="auto" w:fill="FFFFFF"/>
            </w:rPr>
            <w:t xml:space="preserve"> Whole</w:t>
          </w:r>
          <w:r w:rsidR="00A34E25">
            <w:rPr>
              <w:rFonts w:cstheme="minorHAnsi"/>
              <w:shd w:val="clear" w:color="auto" w:fill="FFFFFF"/>
            </w:rPr>
            <w:t xml:space="preserve"> at the start of the game in the character selection </w:t>
          </w:r>
          <w:r w:rsidR="00DC70BC">
            <w:rPr>
              <w:rFonts w:cstheme="minorHAnsi"/>
              <w:shd w:val="clear" w:color="auto" w:fill="FFFFFF"/>
            </w:rPr>
            <w:t>when you choose the difficulty of the game to make the game harder you have to darken your skin tone although there was not much of an outrage for this as it was just a joke and didn’t actually effect the game and people though it was true.</w:t>
          </w:r>
          <w:bookmarkStart w:id="10" w:name="_GoBack"/>
          <w:bookmarkEnd w:id="10"/>
        </w:p>
        <w:p w14:paraId="14BC9076" w14:textId="2530EDA3" w:rsidR="00DC70BC" w:rsidRPr="00377F05" w:rsidRDefault="00DC70BC" w:rsidP="00377F05">
          <w:r>
            <w:rPr>
              <w:noProof/>
              <w:lang w:eastAsia="en-GB"/>
            </w:rPr>
            <w:drawing>
              <wp:inline distT="0" distB="0" distL="0" distR="0" wp14:anchorId="7B9E2D2B" wp14:editId="1E61EF93">
                <wp:extent cx="2958860" cy="1664792"/>
                <wp:effectExtent l="0" t="0" r="0" b="0"/>
                <wp:docPr id="1470112900" name="Picture 1470112900" descr="Image result for south park the fractured but whole difficult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uth park the fractured but whole difficult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4032" cy="1667702"/>
                        </a:xfrm>
                        <a:prstGeom prst="rect">
                          <a:avLst/>
                        </a:prstGeom>
                        <a:noFill/>
                        <a:ln>
                          <a:noFill/>
                        </a:ln>
                      </pic:spPr>
                    </pic:pic>
                  </a:graphicData>
                </a:graphic>
              </wp:inline>
            </w:drawing>
          </w:r>
        </w:p>
        <w:p w14:paraId="20E2342B" w14:textId="77777777" w:rsidR="0035264A" w:rsidRPr="00051853" w:rsidRDefault="0035264A" w:rsidP="0035264A">
          <w:pPr>
            <w:rPr>
              <w:rFonts w:cstheme="minorHAnsi"/>
            </w:rPr>
          </w:pPr>
        </w:p>
        <w:p w14:paraId="6434DEF5" w14:textId="1696ED65" w:rsidR="00D2637F" w:rsidRPr="00051853" w:rsidRDefault="00D2637F" w:rsidP="00D2637F">
          <w:pPr>
            <w:pStyle w:val="Heading3"/>
            <w:rPr>
              <w:rFonts w:asciiTheme="minorHAnsi" w:hAnsiTheme="minorHAnsi" w:cstheme="minorHAnsi"/>
              <w:sz w:val="22"/>
              <w:szCs w:val="22"/>
            </w:rPr>
          </w:pPr>
          <w:bookmarkStart w:id="11" w:name="_Toc500834910"/>
          <w:r w:rsidRPr="00051853">
            <w:rPr>
              <w:rFonts w:asciiTheme="minorHAnsi" w:hAnsiTheme="minorHAnsi" w:cstheme="minorHAnsi"/>
              <w:sz w:val="22"/>
              <w:szCs w:val="22"/>
            </w:rPr>
            <w:t>Religion</w:t>
          </w:r>
          <w:bookmarkEnd w:id="11"/>
        </w:p>
        <w:p w14:paraId="09D4D666" w14:textId="5AF04F78" w:rsidR="00A03864" w:rsidRDefault="00A03864" w:rsidP="00CD3F75">
          <w:pPr>
            <w:shd w:val="clear" w:color="auto" w:fill="F2F2F2"/>
            <w:spacing w:after="0" w:line="240" w:lineRule="auto"/>
            <w:rPr>
              <w:rFonts w:eastAsia="Times New Roman" w:cstheme="minorHAnsi"/>
              <w:lang w:eastAsia="en-GB"/>
            </w:rPr>
          </w:pPr>
          <w:r>
            <w:rPr>
              <w:rFonts w:eastAsia="Times New Roman" w:cstheme="minorHAnsi"/>
              <w:lang w:eastAsia="en-GB"/>
            </w:rPr>
            <w:t>Religion is not really touched on a lot in video games as it is always a controversial issue</w:t>
          </w:r>
          <w:r w:rsidR="005D4DE2">
            <w:rPr>
              <w:rFonts w:eastAsia="Times New Roman" w:cstheme="minorHAnsi"/>
              <w:lang w:eastAsia="en-GB"/>
            </w:rPr>
            <w:t xml:space="preserve"> and if a developer were to include religion in their video game even if they represented the religion fairly there would always be people who would feel offended so there is really no benefit with including religion in a video game.</w:t>
          </w:r>
        </w:p>
        <w:p w14:paraId="5B626B6E" w14:textId="77777777" w:rsidR="00A03864" w:rsidRDefault="00A03864" w:rsidP="00CD3F75">
          <w:pPr>
            <w:shd w:val="clear" w:color="auto" w:fill="F2F2F2"/>
            <w:spacing w:after="0" w:line="240" w:lineRule="auto"/>
            <w:rPr>
              <w:rFonts w:eastAsia="Times New Roman" w:cstheme="minorHAnsi"/>
              <w:lang w:eastAsia="en-GB"/>
            </w:rPr>
          </w:pPr>
        </w:p>
        <w:p w14:paraId="371DFE4E" w14:textId="77777777" w:rsidR="00CD3F75" w:rsidRPr="00051853" w:rsidRDefault="00CD3F75" w:rsidP="00CD3F75">
          <w:pPr>
            <w:rPr>
              <w:rFonts w:cstheme="minorHAnsi"/>
            </w:rPr>
          </w:pPr>
        </w:p>
        <w:p w14:paraId="464AC266" w14:textId="70EF6DDE" w:rsidR="00D2637F" w:rsidRDefault="00D2637F" w:rsidP="00D2637F">
          <w:pPr>
            <w:pStyle w:val="Heading3"/>
            <w:rPr>
              <w:rFonts w:asciiTheme="minorHAnsi" w:hAnsiTheme="minorHAnsi" w:cstheme="minorHAnsi"/>
              <w:sz w:val="22"/>
              <w:szCs w:val="22"/>
            </w:rPr>
          </w:pPr>
          <w:bookmarkStart w:id="12" w:name="_Toc500834911"/>
          <w:r w:rsidRPr="00051853">
            <w:rPr>
              <w:rFonts w:asciiTheme="minorHAnsi" w:hAnsiTheme="minorHAnsi" w:cstheme="minorHAnsi"/>
              <w:sz w:val="22"/>
              <w:szCs w:val="22"/>
            </w:rPr>
            <w:t>Intellectual Property</w:t>
          </w:r>
          <w:bookmarkEnd w:id="12"/>
        </w:p>
        <w:p w14:paraId="01513089" w14:textId="712C37E7" w:rsidR="00CD3F75" w:rsidRPr="00E22C03" w:rsidRDefault="00731684" w:rsidP="00CD3F75">
          <w:r w:rsidRPr="3B017767">
            <w:rPr>
              <w:rFonts w:ascii="Calibri" w:hAnsi="Calibri" w:cs="Calibri"/>
              <w:color w:val="000000" w:themeColor="text1"/>
            </w:rPr>
            <w:t xml:space="preserve">Property rights also known as intellectual property is the property of one’s own mind. They protect a developer’s creations for example, characters, lyrics, music and software </w:t>
          </w:r>
          <w:r w:rsidR="00E22C03">
            <w:rPr>
              <w:rFonts w:ascii="Calibri" w:hAnsi="Calibri" w:cs="Calibri"/>
              <w:color w:val="000000" w:themeColor="text1"/>
            </w:rPr>
            <w:t>then make it so that</w:t>
          </w:r>
          <w:r w:rsidRPr="3B017767">
            <w:rPr>
              <w:rFonts w:ascii="Calibri" w:hAnsi="Calibri" w:cs="Calibri"/>
              <w:color w:val="000000" w:themeColor="text1"/>
            </w:rPr>
            <w:t xml:space="preserve"> people cannot steal their creation and claim it as their own. This makes it so </w:t>
          </w:r>
          <w:r>
            <w:rPr>
              <w:rFonts w:ascii="Calibri" w:hAnsi="Calibri" w:cs="Calibri"/>
              <w:color w:val="000000" w:themeColor="text1"/>
            </w:rPr>
            <w:t>if a game</w:t>
          </w:r>
          <w:r w:rsidRPr="3B017767">
            <w:rPr>
              <w:rFonts w:ascii="Calibri" w:hAnsi="Calibri" w:cs="Calibri"/>
              <w:color w:val="000000" w:themeColor="text1"/>
            </w:rPr>
            <w:t xml:space="preserve"> company buys a soundtrack for their game they cannot say they made it and redistribute it as their own.</w:t>
          </w:r>
        </w:p>
        <w:p w14:paraId="54A46D32" w14:textId="7326A8DC" w:rsidR="00D2637F" w:rsidRPr="00B75670" w:rsidRDefault="00D2637F" w:rsidP="00B75670">
          <w:pPr>
            <w:pStyle w:val="Heading3"/>
            <w:rPr>
              <w:sz w:val="22"/>
            </w:rPr>
          </w:pPr>
          <w:bookmarkStart w:id="13" w:name="_Toc500834912"/>
          <w:r w:rsidRPr="00B75670">
            <w:rPr>
              <w:sz w:val="22"/>
            </w:rPr>
            <w:t>Compute</w:t>
          </w:r>
          <w:r w:rsidR="00E73BB7" w:rsidRPr="00B75670">
            <w:rPr>
              <w:sz w:val="22"/>
            </w:rPr>
            <w:t>r</w:t>
          </w:r>
          <w:r w:rsidRPr="00B75670">
            <w:rPr>
              <w:sz w:val="22"/>
            </w:rPr>
            <w:t xml:space="preserve"> Game Graphics</w:t>
          </w:r>
          <w:bookmarkEnd w:id="13"/>
        </w:p>
        <w:p w14:paraId="2D28E5D3" w14:textId="24D8878B" w:rsidR="00D26946" w:rsidRPr="00051853" w:rsidRDefault="00D26946" w:rsidP="00D26946">
          <w:pPr>
            <w:rPr>
              <w:rFonts w:cstheme="minorHAnsi"/>
            </w:rPr>
          </w:pPr>
          <w:r w:rsidRPr="00051853">
            <w:rPr>
              <w:rFonts w:cstheme="minorHAnsi"/>
              <w:bCs/>
              <w:color w:val="333333"/>
            </w:rPr>
            <w:t>There are many different types of digital graphics that can be used to portray a different visual styles and formats for a game.</w:t>
          </w:r>
        </w:p>
        <w:p w14:paraId="5D68F894" w14:textId="6A6139A2" w:rsidR="00D2637F" w:rsidRPr="00051853" w:rsidRDefault="00D2637F" w:rsidP="00D2637F">
          <w:pPr>
            <w:pStyle w:val="Heading3"/>
            <w:rPr>
              <w:rFonts w:asciiTheme="minorHAnsi" w:hAnsiTheme="minorHAnsi" w:cstheme="minorHAnsi"/>
              <w:sz w:val="22"/>
              <w:szCs w:val="22"/>
            </w:rPr>
          </w:pPr>
          <w:bookmarkStart w:id="14" w:name="_Toc500834913"/>
          <w:r w:rsidRPr="00051853">
            <w:rPr>
              <w:rFonts w:asciiTheme="minorHAnsi" w:hAnsiTheme="minorHAnsi" w:cstheme="minorHAnsi"/>
              <w:sz w:val="22"/>
              <w:szCs w:val="22"/>
            </w:rPr>
            <w:lastRenderedPageBreak/>
            <w:t>Raster</w:t>
          </w:r>
          <w:bookmarkEnd w:id="14"/>
        </w:p>
        <w:p w14:paraId="2EECDD2F" w14:textId="394B775E" w:rsidR="00D26946" w:rsidRPr="00051853" w:rsidRDefault="00D26946" w:rsidP="00D26946">
          <w:pPr>
            <w:rPr>
              <w:rFonts w:cstheme="minorHAnsi"/>
            </w:rPr>
          </w:pPr>
          <w:r w:rsidRPr="00051853">
            <w:rPr>
              <w:rFonts w:cstheme="minorHAnsi"/>
            </w:rPr>
            <w:t>Raster Graphics or bit maps represents an image made of an array of pixels which is resolution dependant. Raster Graphics are generally most practical for photo – realistic images, but do not scale easily without loss of quality. Common file formats – JPEG –TIFF – GIF – BMP – PNG. An example of vector graphics in video games is with the original Mario as that used bit maps to create the characters so if you zoomed in onto Mario the quality would drop massively.</w:t>
          </w:r>
          <w:r w:rsidRPr="00051853">
            <w:rPr>
              <w:rFonts w:cstheme="minorHAnsi"/>
              <w:noProof/>
              <w:lang w:eastAsia="en-GB"/>
            </w:rPr>
            <w:drawing>
              <wp:inline distT="0" distB="0" distL="0" distR="0" wp14:anchorId="4DC0200E" wp14:editId="5E9A916D">
                <wp:extent cx="2170235" cy="1446823"/>
                <wp:effectExtent l="19050" t="0" r="1465" b="0"/>
                <wp:docPr id="11" name="Picture 15" descr="HALFTONE RASTER REPRODUCTION | Offset printing technology ...">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LFTONE RASTER REPRODUCTION | Offset printing technology ..."/>
                        <pic:cNvPicPr>
                          <a:picLocks noChangeAspect="1" noChangeArrowheads="1"/>
                        </pic:cNvPicPr>
                      </pic:nvPicPr>
                      <pic:blipFill>
                        <a:blip r:embed="rId16" cstate="print"/>
                        <a:srcRect/>
                        <a:stretch>
                          <a:fillRect/>
                        </a:stretch>
                      </pic:blipFill>
                      <pic:spPr bwMode="auto">
                        <a:xfrm>
                          <a:off x="0" y="0"/>
                          <a:ext cx="2170309" cy="1446872"/>
                        </a:xfrm>
                        <a:prstGeom prst="rect">
                          <a:avLst/>
                        </a:prstGeom>
                        <a:noFill/>
                        <a:ln w="9525">
                          <a:noFill/>
                          <a:miter lim="800000"/>
                          <a:headEnd/>
                          <a:tailEnd/>
                        </a:ln>
                      </pic:spPr>
                    </pic:pic>
                  </a:graphicData>
                </a:graphic>
              </wp:inline>
            </w:drawing>
          </w:r>
          <w:r w:rsidRPr="00051853">
            <w:rPr>
              <w:rFonts w:cstheme="minorHAnsi"/>
              <w:noProof/>
              <w:lang w:eastAsia="en-GB"/>
            </w:rPr>
            <w:t xml:space="preserve"> </w:t>
          </w:r>
          <w:r w:rsidRPr="00051853">
            <w:rPr>
              <w:rFonts w:cstheme="minorHAnsi"/>
              <w:noProof/>
              <w:lang w:eastAsia="en-GB"/>
            </w:rPr>
            <w:drawing>
              <wp:inline distT="0" distB="0" distL="0" distR="0" wp14:anchorId="739E4C86" wp14:editId="1AEAB5C1">
                <wp:extent cx="927211" cy="1485900"/>
                <wp:effectExtent l="19050" t="0" r="6239" b="0"/>
                <wp:docPr id="21" name="Picture 17" descr="Fighter, Mage, Thief or Cleric? Which would you be and why ...">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hter, Mage, Thief or Cleric? Which would you be and why ..."/>
                        <pic:cNvPicPr>
                          <a:picLocks noChangeAspect="1" noChangeArrowheads="1"/>
                        </pic:cNvPicPr>
                      </pic:nvPicPr>
                      <pic:blipFill>
                        <a:blip r:embed="rId18" cstate="print"/>
                        <a:srcRect/>
                        <a:stretch>
                          <a:fillRect/>
                        </a:stretch>
                      </pic:blipFill>
                      <pic:spPr bwMode="auto">
                        <a:xfrm>
                          <a:off x="0" y="0"/>
                          <a:ext cx="928273" cy="1487602"/>
                        </a:xfrm>
                        <a:prstGeom prst="rect">
                          <a:avLst/>
                        </a:prstGeom>
                        <a:noFill/>
                        <a:ln w="9525">
                          <a:noFill/>
                          <a:miter lim="800000"/>
                          <a:headEnd/>
                          <a:tailEnd/>
                        </a:ln>
                      </pic:spPr>
                    </pic:pic>
                  </a:graphicData>
                </a:graphic>
              </wp:inline>
            </w:drawing>
          </w:r>
        </w:p>
        <w:p w14:paraId="2B1EE4EF" w14:textId="3920F082" w:rsidR="00D2637F" w:rsidRPr="00051853" w:rsidRDefault="00D2637F" w:rsidP="00D2637F">
          <w:pPr>
            <w:pStyle w:val="Heading3"/>
            <w:rPr>
              <w:rFonts w:asciiTheme="minorHAnsi" w:hAnsiTheme="minorHAnsi" w:cstheme="minorHAnsi"/>
              <w:sz w:val="22"/>
              <w:szCs w:val="22"/>
            </w:rPr>
          </w:pPr>
          <w:bookmarkStart w:id="15" w:name="_Toc500834914"/>
          <w:r w:rsidRPr="00051853">
            <w:rPr>
              <w:rFonts w:asciiTheme="minorHAnsi" w:hAnsiTheme="minorHAnsi" w:cstheme="minorHAnsi"/>
              <w:sz w:val="22"/>
              <w:szCs w:val="22"/>
            </w:rPr>
            <w:t>Vector</w:t>
          </w:r>
          <w:bookmarkEnd w:id="15"/>
        </w:p>
        <w:p w14:paraId="3FB76F1D" w14:textId="6264A83B" w:rsidR="00D26946" w:rsidRPr="00051853" w:rsidRDefault="00D26946" w:rsidP="00D26946">
          <w:pPr>
            <w:rPr>
              <w:rFonts w:cstheme="minorHAnsi"/>
            </w:rPr>
          </w:pPr>
          <w:r w:rsidRPr="00051853">
            <w:rPr>
              <w:rFonts w:cstheme="minorHAnsi"/>
            </w:rPr>
            <w:t xml:space="preserve">Vector Graphics is the use of geometrical primitives such as points, lines, curves and shapes or polygons, which are all based on mathematical equations to represent images in computer graphics. Vector images are scalable meaning it retains its quality when zoomed in. They are made of small points named vertexes and paths. A vertex is a certain point within an image that puts a path in the given space. An example of a game that uses vector graphics is the new Mario game Super Mario Odyssey as you can zoom into the character Mario and it will stay the same quality and also as this Mario is 3D.                                                                                                         </w:t>
          </w:r>
          <w:r w:rsidRPr="00051853">
            <w:rPr>
              <w:rFonts w:cstheme="minorHAnsi"/>
              <w:noProof/>
              <w:lang w:eastAsia="en-GB"/>
            </w:rPr>
            <w:drawing>
              <wp:inline distT="0" distB="0" distL="0" distR="0" wp14:anchorId="4A96CB1B" wp14:editId="15FAA553">
                <wp:extent cx="2050218" cy="1248507"/>
                <wp:effectExtent l="19050" t="0" r="7182" b="0"/>
                <wp:docPr id="22" name="Picture 19" descr="Super Mario Odyssey : trailer de gameplay sur Nintendo Switch">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per Mario Odyssey : trailer de gameplay sur Nintendo Switch"/>
                        <pic:cNvPicPr>
                          <a:picLocks noChangeAspect="1" noChangeArrowheads="1"/>
                        </pic:cNvPicPr>
                      </pic:nvPicPr>
                      <pic:blipFill>
                        <a:blip r:embed="rId20" cstate="print"/>
                        <a:srcRect/>
                        <a:stretch>
                          <a:fillRect/>
                        </a:stretch>
                      </pic:blipFill>
                      <pic:spPr bwMode="auto">
                        <a:xfrm>
                          <a:off x="0" y="0"/>
                          <a:ext cx="2051267" cy="1249146"/>
                        </a:xfrm>
                        <a:prstGeom prst="rect">
                          <a:avLst/>
                        </a:prstGeom>
                        <a:noFill/>
                        <a:ln w="9525">
                          <a:noFill/>
                          <a:miter lim="800000"/>
                          <a:headEnd/>
                          <a:tailEnd/>
                        </a:ln>
                      </pic:spPr>
                    </pic:pic>
                  </a:graphicData>
                </a:graphic>
              </wp:inline>
            </w:drawing>
          </w:r>
        </w:p>
        <w:p w14:paraId="714706E7" w14:textId="55ED3DBD" w:rsidR="00D2637F" w:rsidRPr="00051853" w:rsidRDefault="00D2637F" w:rsidP="00D2637F">
          <w:pPr>
            <w:pStyle w:val="Heading3"/>
            <w:rPr>
              <w:rFonts w:asciiTheme="minorHAnsi" w:hAnsiTheme="minorHAnsi" w:cstheme="minorHAnsi"/>
              <w:sz w:val="22"/>
              <w:szCs w:val="22"/>
            </w:rPr>
          </w:pPr>
          <w:bookmarkStart w:id="16" w:name="_Toc500834915"/>
          <w:r w:rsidRPr="00051853">
            <w:rPr>
              <w:rFonts w:asciiTheme="minorHAnsi" w:hAnsiTheme="minorHAnsi" w:cstheme="minorHAnsi"/>
              <w:sz w:val="22"/>
              <w:szCs w:val="22"/>
            </w:rPr>
            <w:t>Head up display</w:t>
          </w:r>
          <w:bookmarkEnd w:id="16"/>
          <w:r w:rsidRPr="00051853">
            <w:rPr>
              <w:rFonts w:asciiTheme="minorHAnsi" w:hAnsiTheme="minorHAnsi" w:cstheme="minorHAnsi"/>
              <w:sz w:val="22"/>
              <w:szCs w:val="22"/>
            </w:rPr>
            <w:t xml:space="preserve"> </w:t>
          </w:r>
        </w:p>
        <w:p w14:paraId="463D8B31" w14:textId="47833A31" w:rsidR="00422A92" w:rsidRPr="00051853" w:rsidRDefault="00422A92" w:rsidP="00422A92">
          <w:pPr>
            <w:rPr>
              <w:rFonts w:cstheme="minorHAnsi"/>
            </w:rPr>
          </w:pPr>
          <w:r w:rsidRPr="00051853">
            <w:rPr>
              <w:rFonts w:cstheme="minorHAnsi"/>
            </w:rPr>
            <w:t>Head Up Display or more commonly known as the HUD is a method of giving the user information about the character or game through images on the screen such as in the game Counter-Strike: Global Offensive. The reason it is called the HUD is because they are similar to the head-up up displays used in modern aircrafts.</w:t>
          </w:r>
          <w:r w:rsidR="00E63BAF" w:rsidRPr="00051853">
            <w:rPr>
              <w:rFonts w:cstheme="minorHAnsi"/>
            </w:rPr>
            <w:t xml:space="preserve"> So from this I will put a head up display which shows the players health in my game.</w:t>
          </w:r>
        </w:p>
        <w:p w14:paraId="4211B19D" w14:textId="3313DFCF" w:rsidR="00422A92" w:rsidRPr="00051853" w:rsidRDefault="00422A92" w:rsidP="00422A92">
          <w:pPr>
            <w:rPr>
              <w:rFonts w:cstheme="minorHAnsi"/>
            </w:rPr>
          </w:pPr>
          <w:r w:rsidRPr="00051853">
            <w:rPr>
              <w:rFonts w:cstheme="minorHAnsi"/>
              <w:noProof/>
              <w:lang w:eastAsia="en-GB"/>
            </w:rPr>
            <w:lastRenderedPageBreak/>
            <mc:AlternateContent>
              <mc:Choice Requires="wps">
                <w:drawing>
                  <wp:anchor distT="0" distB="0" distL="114300" distR="114300" simplePos="0" relativeHeight="251649536" behindDoc="0" locked="0" layoutInCell="1" allowOverlap="1" wp14:anchorId="1ED1E83D" wp14:editId="21AF8F57">
                    <wp:simplePos x="0" y="0"/>
                    <wp:positionH relativeFrom="margin">
                      <wp:posOffset>478155</wp:posOffset>
                    </wp:positionH>
                    <wp:positionV relativeFrom="paragraph">
                      <wp:posOffset>287655</wp:posOffset>
                    </wp:positionV>
                    <wp:extent cx="3368675" cy="1858010"/>
                    <wp:effectExtent l="38100" t="0" r="22225" b="66040"/>
                    <wp:wrapSquare wrapText="bothSides"/>
                    <wp:docPr id="426959244" name="Straight Arrow Connector 426959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68675" cy="1858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1138D6" id="_x0000_t32" coordsize="21600,21600" o:spt="32" o:oned="t" path="m,l21600,21600e" filled="f">
                    <v:path arrowok="t" fillok="f" o:connecttype="none"/>
                    <o:lock v:ext="edit" shapetype="t"/>
                  </v:shapetype>
                  <v:shape id="Straight Arrow Connector 426959244" o:spid="_x0000_s1026" type="#_x0000_t32" style="position:absolute;margin-left:37.65pt;margin-top:22.65pt;width:265.25pt;height:146.3pt;flip:x;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">
                    <v:stroke endarrow="block"/>
                    <w10:wrap type="square" anchorx="margin"/>
                  </v:shape>
                </w:pict>
              </mc:Fallback>
            </mc:AlternateContent>
          </w:r>
          <w:r w:rsidRPr="00051853">
            <w:rPr>
              <w:rFonts w:cstheme="minorHAnsi"/>
              <w:noProof/>
              <w:lang w:eastAsia="en-GB"/>
            </w:rPr>
            <mc:AlternateContent>
              <mc:Choice Requires="wps">
                <w:drawing>
                  <wp:anchor distT="0" distB="0" distL="114300" distR="114300" simplePos="0" relativeHeight="251650560" behindDoc="0" locked="0" layoutInCell="1" allowOverlap="1" wp14:anchorId="6631C7FB" wp14:editId="2436E32E">
                    <wp:simplePos x="0" y="0"/>
                    <wp:positionH relativeFrom="column">
                      <wp:posOffset>3868420</wp:posOffset>
                    </wp:positionH>
                    <wp:positionV relativeFrom="paragraph">
                      <wp:posOffset>181610</wp:posOffset>
                    </wp:positionV>
                    <wp:extent cx="2356485" cy="738505"/>
                    <wp:effectExtent l="10795" t="10160" r="13970" b="13335"/>
                    <wp:wrapNone/>
                    <wp:docPr id="426959245" name="Text Box 426959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6485" cy="738505"/>
                            </a:xfrm>
                            <a:prstGeom prst="rect">
                              <a:avLst/>
                            </a:prstGeom>
                            <a:solidFill>
                              <a:srgbClr val="FFFFFF"/>
                            </a:solidFill>
                            <a:ln w="9525">
                              <a:solidFill>
                                <a:srgbClr val="000000"/>
                              </a:solidFill>
                              <a:miter lim="800000"/>
                              <a:headEnd/>
                              <a:tailEnd/>
                            </a:ln>
                          </wps:spPr>
                          <wps:txbx>
                            <w:txbxContent>
                              <w:p w14:paraId="282C9841" w14:textId="77777777" w:rsidR="00AF3965" w:rsidRDefault="00AF3965" w:rsidP="00422A92">
                                <w:r>
                                  <w:t>As you can see the HUD in this game shows information such as how much health and armour the user has.</w:t>
                                </w:r>
                              </w:p>
                              <w:p w14:paraId="51D9CFC0" w14:textId="77777777" w:rsidR="00AF3965" w:rsidRDefault="00AF3965" w:rsidP="00422A9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1C7FB" id="Text Box 426959245" o:spid="_x0000_s1030" type="#_x0000_t202" style="position:absolute;margin-left:304.6pt;margin-top:14.3pt;width:185.55pt;height:58.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">
                    <v:textbox>
                      <w:txbxContent>
                        <w:p w14:paraId="282C9841" w14:textId="77777777" w:rsidR="00AF3965" w:rsidRDefault="00AF3965" w:rsidP="00422A92">
                          <w:r>
                            <w:t>As you can see the HUD in this game shows information such as how much health and armour the user has.</w:t>
                          </w:r>
                        </w:p>
                        <w:p w14:paraId="51D9CFC0" w14:textId="77777777" w:rsidR="00AF3965" w:rsidRDefault="00AF3965" w:rsidP="00422A92"/>
                      </w:txbxContent>
                    </v:textbox>
                  </v:shape>
                </w:pict>
              </mc:Fallback>
            </mc:AlternateContent>
          </w:r>
        </w:p>
        <w:p w14:paraId="3BD7B392" w14:textId="3B5B27D5" w:rsidR="00422A92" w:rsidRPr="00051853" w:rsidRDefault="00422A92" w:rsidP="00422A92">
          <w:pPr>
            <w:rPr>
              <w:rFonts w:cstheme="minorHAnsi"/>
            </w:rPr>
          </w:pPr>
          <w:r w:rsidRPr="00051853">
            <w:rPr>
              <w:rFonts w:cstheme="minorHAnsi"/>
              <w:noProof/>
              <w:lang w:eastAsia="en-GB"/>
            </w:rPr>
            <w:drawing>
              <wp:anchor distT="0" distB="0" distL="114300" distR="114300" simplePos="0" relativeHeight="251664896" behindDoc="1" locked="0" layoutInCell="1" allowOverlap="1" wp14:anchorId="69F0E6EF" wp14:editId="5AA8B600">
                <wp:simplePos x="0" y="0"/>
                <wp:positionH relativeFrom="margin">
                  <wp:posOffset>-42545</wp:posOffset>
                </wp:positionH>
                <wp:positionV relativeFrom="paragraph">
                  <wp:posOffset>1905</wp:posOffset>
                </wp:positionV>
                <wp:extent cx="3591560" cy="2019300"/>
                <wp:effectExtent l="0" t="0" r="8890" b="0"/>
                <wp:wrapNone/>
                <wp:docPr id="426959261" name="Picture 426959261" descr="Image result for counter strike go hud">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 result for counter strike go hud">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156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10B237" w14:textId="7E8C7455" w:rsidR="00422A92" w:rsidRPr="00051853" w:rsidRDefault="00422A92" w:rsidP="00422A92">
          <w:pPr>
            <w:rPr>
              <w:rFonts w:cstheme="minorHAnsi"/>
            </w:rPr>
          </w:pPr>
        </w:p>
        <w:p w14:paraId="6491E170" w14:textId="065E75C9" w:rsidR="00422A92" w:rsidRPr="00051853" w:rsidRDefault="00422A92" w:rsidP="00422A92">
          <w:pPr>
            <w:rPr>
              <w:rFonts w:cstheme="minorHAnsi"/>
            </w:rPr>
          </w:pPr>
          <w:r w:rsidRPr="00051853">
            <w:rPr>
              <w:rFonts w:cstheme="minorHAnsi"/>
              <w:noProof/>
              <w:lang w:eastAsia="en-GB"/>
            </w:rPr>
            <mc:AlternateContent>
              <mc:Choice Requires="wps">
                <w:drawing>
                  <wp:anchor distT="0" distB="0" distL="114300" distR="114300" simplePos="0" relativeHeight="251651584" behindDoc="0" locked="0" layoutInCell="1" allowOverlap="1" wp14:anchorId="758545D2" wp14:editId="17EE2ED7">
                    <wp:simplePos x="0" y="0"/>
                    <wp:positionH relativeFrom="column">
                      <wp:posOffset>3977640</wp:posOffset>
                    </wp:positionH>
                    <wp:positionV relativeFrom="paragraph">
                      <wp:posOffset>233680</wp:posOffset>
                    </wp:positionV>
                    <wp:extent cx="2537460" cy="807720"/>
                    <wp:effectExtent l="0" t="0" r="15240" b="11430"/>
                    <wp:wrapNone/>
                    <wp:docPr id="426959242" name="Text Box 426959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7460" cy="807720"/>
                            </a:xfrm>
                            <a:prstGeom prst="rect">
                              <a:avLst/>
                            </a:prstGeom>
                            <a:solidFill>
                              <a:schemeClr val="lt1"/>
                            </a:solidFill>
                            <a:ln w="6350">
                              <a:solidFill>
                                <a:prstClr val="black"/>
                              </a:solidFill>
                            </a:ln>
                          </wps:spPr>
                          <wps:txbx>
                            <w:txbxContent>
                              <w:p w14:paraId="2CA6BA84" w14:textId="77777777" w:rsidR="00AF3965" w:rsidRDefault="00AF3965" w:rsidP="00422A92">
                                <w:r>
                                  <w:t>Also the HUD in this game presents other information to the user such as how much ammunition the user has in their gun.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545D2" id="Text Box 426959242" o:spid="_x0000_s1031" type="#_x0000_t202" style="position:absolute;margin-left:313.2pt;margin-top:18.4pt;width:199.8pt;height:63.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" fillcolor="white [3201]" strokeweight=".5pt">
                    <v:path arrowok="t"/>
                    <v:textbox>
                      <w:txbxContent>
                        <w:p w14:paraId="2CA6BA84" w14:textId="77777777" w:rsidR="00AF3965" w:rsidRDefault="00AF3965" w:rsidP="00422A92">
                          <w:r>
                            <w:t>Also the HUD in this game presents other information to the user such as how much ammunition the user has in their gun.</w:t>
                          </w:r>
                        </w:p>
                      </w:txbxContent>
                    </v:textbox>
                  </v:shape>
                </w:pict>
              </mc:Fallback>
            </mc:AlternateContent>
          </w:r>
        </w:p>
        <w:p w14:paraId="4B827063" w14:textId="5AAFFCB3" w:rsidR="00422A92" w:rsidRPr="00051853" w:rsidRDefault="00422A92" w:rsidP="00422A92">
          <w:pPr>
            <w:rPr>
              <w:rFonts w:cstheme="minorHAnsi"/>
            </w:rPr>
          </w:pPr>
        </w:p>
        <w:p w14:paraId="661E529D" w14:textId="6330B80F" w:rsidR="00422A92" w:rsidRPr="00051853" w:rsidRDefault="00422A92" w:rsidP="00422A92">
          <w:pPr>
            <w:rPr>
              <w:rFonts w:cstheme="minorHAnsi"/>
            </w:rPr>
          </w:pPr>
          <w:r w:rsidRPr="00051853">
            <w:rPr>
              <w:rFonts w:cstheme="minorHAnsi"/>
              <w:noProof/>
              <w:lang w:eastAsia="en-GB"/>
            </w:rPr>
            <mc:AlternateContent>
              <mc:Choice Requires="wps">
                <w:drawing>
                  <wp:anchor distT="0" distB="0" distL="114300" distR="114300" simplePos="0" relativeHeight="251652608" behindDoc="0" locked="0" layoutInCell="1" allowOverlap="1" wp14:anchorId="001F909C" wp14:editId="5F12054B">
                    <wp:simplePos x="0" y="0"/>
                    <wp:positionH relativeFrom="column">
                      <wp:posOffset>3413760</wp:posOffset>
                    </wp:positionH>
                    <wp:positionV relativeFrom="paragraph">
                      <wp:posOffset>43180</wp:posOffset>
                    </wp:positionV>
                    <wp:extent cx="556260" cy="678180"/>
                    <wp:effectExtent l="38100" t="0" r="34290" b="64770"/>
                    <wp:wrapNone/>
                    <wp:docPr id="426959239" name="Straight Arrow Connector 426959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626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4E215" id="Straight Arrow Connector 426959239" o:spid="_x0000_s1026" type="#_x0000_t32" style="position:absolute;margin-left:268.8pt;margin-top:3.4pt;width:43.8pt;height:53.4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" strokecolor="black [3200]" strokeweight=".5pt">
                    <v:stroke endarrow="block" joinstyle="miter"/>
                    <o:lock v:ext="edit" shapetype="f"/>
                  </v:shape>
                </w:pict>
              </mc:Fallback>
            </mc:AlternateContent>
          </w:r>
        </w:p>
        <w:p w14:paraId="34544A45" w14:textId="77777777" w:rsidR="00422A92" w:rsidRPr="00051853" w:rsidRDefault="00422A92" w:rsidP="00422A92">
          <w:pPr>
            <w:rPr>
              <w:rFonts w:cstheme="minorHAnsi"/>
            </w:rPr>
          </w:pPr>
        </w:p>
        <w:p w14:paraId="20B20EDD" w14:textId="3F8AA6D5" w:rsidR="00422A92" w:rsidRPr="00051853" w:rsidRDefault="00422A92" w:rsidP="00422A92">
          <w:pPr>
            <w:rPr>
              <w:rFonts w:cstheme="minorHAnsi"/>
            </w:rPr>
          </w:pPr>
        </w:p>
        <w:p w14:paraId="71F29810" w14:textId="77777777" w:rsidR="00422A92" w:rsidRPr="00051853" w:rsidRDefault="00422A92" w:rsidP="00422A92">
          <w:pPr>
            <w:rPr>
              <w:rFonts w:cstheme="minorHAnsi"/>
            </w:rPr>
          </w:pPr>
        </w:p>
        <w:p w14:paraId="46732A8E" w14:textId="0D830391" w:rsidR="00D2637F" w:rsidRPr="00051853" w:rsidRDefault="00D2637F" w:rsidP="00D2637F">
          <w:pPr>
            <w:pStyle w:val="Heading3"/>
            <w:rPr>
              <w:rFonts w:asciiTheme="minorHAnsi" w:hAnsiTheme="minorHAnsi" w:cstheme="minorHAnsi"/>
              <w:sz w:val="22"/>
              <w:szCs w:val="22"/>
            </w:rPr>
          </w:pPr>
          <w:bookmarkStart w:id="17" w:name="_Toc500834916"/>
          <w:r w:rsidRPr="00051853">
            <w:rPr>
              <w:rFonts w:asciiTheme="minorHAnsi" w:hAnsiTheme="minorHAnsi" w:cstheme="minorHAnsi"/>
              <w:sz w:val="22"/>
              <w:szCs w:val="22"/>
            </w:rPr>
            <w:t>Sprites</w:t>
          </w:r>
          <w:bookmarkEnd w:id="17"/>
        </w:p>
        <w:p w14:paraId="54E3A24B" w14:textId="67E8612C" w:rsidR="003624B9" w:rsidRPr="00051853" w:rsidRDefault="003624B9" w:rsidP="003624B9">
          <w:pPr>
            <w:rPr>
              <w:rFonts w:cstheme="minorHAnsi"/>
            </w:rPr>
          </w:pPr>
          <w:del w:id="18" w:author="user" w:date="2017-10-06T18:05:00Z">
            <w:r w:rsidRPr="00051853">
              <w:rPr>
                <w:rFonts w:cstheme="minorHAnsi"/>
                <w:noProof/>
                <w:lang w:eastAsia="en-GB"/>
              </w:rPr>
              <w:drawing>
                <wp:anchor distT="0" distB="0" distL="114300" distR="114300" simplePos="0" relativeHeight="251659776" behindDoc="1" locked="0" layoutInCell="1" allowOverlap="1" wp14:anchorId="3062025B" wp14:editId="0AA68D56">
                  <wp:simplePos x="0" y="0"/>
                  <wp:positionH relativeFrom="column">
                    <wp:posOffset>1257300</wp:posOffset>
                  </wp:positionH>
                  <wp:positionV relativeFrom="paragraph">
                    <wp:posOffset>948690</wp:posOffset>
                  </wp:positionV>
                  <wp:extent cx="788743" cy="876300"/>
                  <wp:effectExtent l="0" t="0" r="0" b="0"/>
                  <wp:wrapTight wrapText="bothSides">
                    <wp:wrapPolygon edited="0">
                      <wp:start x="0" y="0"/>
                      <wp:lineTo x="0" y="21130"/>
                      <wp:lineTo x="20870" y="21130"/>
                      <wp:lineTo x="20870" y="0"/>
                      <wp:lineTo x="0" y="0"/>
                    </wp:wrapPolygon>
                  </wp:wrapTight>
                  <wp:docPr id="25" name="Picture 25" descr="Image result for mario flag pol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rio flag pol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883" t="13001" r="15070"/>
                          <a:stretch/>
                        </pic:blipFill>
                        <pic:spPr bwMode="auto">
                          <a:xfrm>
                            <a:off x="0" y="0"/>
                            <a:ext cx="788743" cy="876300"/>
                          </a:xfrm>
                          <a:prstGeom prst="rect">
                            <a:avLst/>
                          </a:prstGeom>
                          <a:noFill/>
                          <a:ln>
                            <a:noFill/>
                          </a:ln>
                          <a:extLst>
                            <a:ext uri="{53640926-AAD7-44D8-BBD7-CCE9431645EC}">
                              <a14:shadowObscured xmlns:a14="http://schemas.microsoft.com/office/drawing/2010/main"/>
                            </a:ext>
                          </a:extLst>
                        </pic:spPr>
                      </pic:pic>
                    </a:graphicData>
                  </a:graphic>
                </wp:anchor>
              </w:drawing>
            </w:r>
          </w:del>
          <w:r w:rsidRPr="00051853">
            <w:rPr>
              <w:rFonts w:cstheme="minorHAnsi"/>
            </w:rPr>
            <w:t>A 2D or 3D character or object integrated in a digital graphic, it is created with bit maps or pixel art and is designed to be a part of a larger scene such as a world in a game. A sprite can be a static image or an animated graphic such as an isometric sprite. In terms of a video game an example of a sprite is any object in a game, it can range from Mario which is a 2D bit map to the flag pole/castle in Mario which is still a sprite but it just does something different.</w:t>
          </w:r>
          <w:r w:rsidR="00E63BAF" w:rsidRPr="00051853">
            <w:rPr>
              <w:rFonts w:cstheme="minorHAnsi"/>
            </w:rPr>
            <w:t xml:space="preserve"> From this I now know that the player in the game I will create will be a 2D sprite and will probably be pixel art.</w:t>
          </w:r>
        </w:p>
        <w:p w14:paraId="3BD5F834" w14:textId="58E4C021" w:rsidR="003624B9" w:rsidRPr="00051853" w:rsidRDefault="00E22C03" w:rsidP="003624B9">
          <w:pPr>
            <w:rPr>
              <w:ins w:id="19" w:author="user" w:date="2017-10-06T18:05:00Z"/>
              <w:rFonts w:cstheme="minorHAnsi"/>
              <w:noProof/>
              <w:lang w:eastAsia="en-GB"/>
            </w:rPr>
          </w:pPr>
          <w:ins w:id="20" w:author="user" w:date="2017-10-06T18:05:00Z">
            <w:r w:rsidRPr="00051853">
              <w:rPr>
                <w:rFonts w:cstheme="minorHAnsi"/>
                <w:noProof/>
                <w:lang w:eastAsia="en-GB"/>
              </w:rPr>
              <w:drawing>
                <wp:anchor distT="0" distB="0" distL="114300" distR="114300" simplePos="0" relativeHeight="251660800" behindDoc="1" locked="0" layoutInCell="1" allowOverlap="1" wp14:anchorId="1C27E44C" wp14:editId="01284ACB">
                  <wp:simplePos x="0" y="0"/>
                  <wp:positionH relativeFrom="column">
                    <wp:posOffset>991642</wp:posOffset>
                  </wp:positionH>
                  <wp:positionV relativeFrom="paragraph">
                    <wp:posOffset>-60</wp:posOffset>
                  </wp:positionV>
                  <wp:extent cx="788743" cy="876300"/>
                  <wp:effectExtent l="0" t="0" r="0" b="0"/>
                  <wp:wrapTight wrapText="bothSides">
                    <wp:wrapPolygon edited="0">
                      <wp:start x="0" y="0"/>
                      <wp:lineTo x="0" y="21130"/>
                      <wp:lineTo x="20870" y="21130"/>
                      <wp:lineTo x="20870" y="0"/>
                      <wp:lineTo x="0" y="0"/>
                    </wp:wrapPolygon>
                  </wp:wrapTight>
                  <wp:docPr id="14" name="Picture 14" descr="Image result for mario flag pol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rio flag pol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883" t="13001" r="15070"/>
                          <a:stretch/>
                        </pic:blipFill>
                        <pic:spPr bwMode="auto">
                          <a:xfrm>
                            <a:off x="0" y="0"/>
                            <a:ext cx="788743" cy="876300"/>
                          </a:xfrm>
                          <a:prstGeom prst="rect">
                            <a:avLst/>
                          </a:prstGeom>
                          <a:noFill/>
                          <a:ln>
                            <a:noFill/>
                          </a:ln>
                          <a:extLst>
                            <a:ext uri="{53640926-AAD7-44D8-BBD7-CCE9431645EC}">
                              <a14:shadowObscured xmlns:a14="http://schemas.microsoft.com/office/drawing/2010/main"/>
                            </a:ext>
                          </a:extLst>
                        </pic:spPr>
                      </pic:pic>
                    </a:graphicData>
                  </a:graphic>
                </wp:anchor>
              </w:drawing>
            </w:r>
            <w:r w:rsidR="003624B9" w:rsidRPr="00051853">
              <w:rPr>
                <w:rFonts w:cstheme="minorHAnsi"/>
                <w:noProof/>
                <w:lang w:eastAsia="en-GB"/>
              </w:rPr>
              <w:drawing>
                <wp:anchor distT="0" distB="0" distL="114300" distR="114300" simplePos="0" relativeHeight="251661824" behindDoc="1" locked="0" layoutInCell="1" allowOverlap="1" wp14:anchorId="37003A1C" wp14:editId="1EC2116D">
                  <wp:simplePos x="0" y="0"/>
                  <wp:positionH relativeFrom="column">
                    <wp:posOffset>104140</wp:posOffset>
                  </wp:positionH>
                  <wp:positionV relativeFrom="paragraph">
                    <wp:posOffset>78740</wp:posOffset>
                  </wp:positionV>
                  <wp:extent cx="619125" cy="619125"/>
                  <wp:effectExtent l="0" t="0" r="9525" b="9525"/>
                  <wp:wrapTight wrapText="bothSides">
                    <wp:wrapPolygon edited="0">
                      <wp:start x="5317" y="0"/>
                      <wp:lineTo x="3988" y="1994"/>
                      <wp:lineTo x="1994" y="11963"/>
                      <wp:lineTo x="1329" y="21268"/>
                      <wp:lineTo x="21268" y="21268"/>
                      <wp:lineTo x="21268" y="5982"/>
                      <wp:lineTo x="20603" y="665"/>
                      <wp:lineTo x="15951" y="0"/>
                      <wp:lineTo x="5317" y="0"/>
                    </wp:wrapPolygon>
                  </wp:wrapTight>
                  <wp:docPr id="26" name="Picture 26" descr="Image result for mario sprit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io spri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FDD314E" w14:textId="77777777" w:rsidR="003624B9" w:rsidRPr="00051853" w:rsidRDefault="003624B9" w:rsidP="003624B9">
          <w:pPr>
            <w:rPr>
              <w:rFonts w:cstheme="minorHAnsi"/>
              <w:noProof/>
              <w:lang w:eastAsia="en-GB"/>
            </w:rPr>
          </w:pPr>
        </w:p>
        <w:p w14:paraId="2EED68B6" w14:textId="77777777" w:rsidR="003624B9" w:rsidRPr="00051853" w:rsidRDefault="003624B9" w:rsidP="003624B9">
          <w:pPr>
            <w:rPr>
              <w:rFonts w:cstheme="minorHAnsi"/>
              <w:noProof/>
              <w:lang w:eastAsia="en-GB"/>
            </w:rPr>
          </w:pPr>
        </w:p>
        <w:p w14:paraId="6239BAA1" w14:textId="77777777" w:rsidR="003624B9" w:rsidRPr="00051853" w:rsidRDefault="003624B9" w:rsidP="003624B9">
          <w:pPr>
            <w:rPr>
              <w:del w:id="21" w:author="user" w:date="2017-10-06T18:05:00Z"/>
              <w:rFonts w:cstheme="minorHAnsi"/>
            </w:rPr>
          </w:pPr>
          <w:ins w:id="22" w:author="user" w:date="2017-10-06T18:05:00Z">
            <w:r w:rsidRPr="00051853">
              <w:rPr>
                <w:rFonts w:cstheme="minorHAnsi"/>
                <w:noProof/>
                <w:lang w:eastAsia="en-GB"/>
              </w:rPr>
              <w:drawing>
                <wp:anchor distT="0" distB="0" distL="114300" distR="114300" simplePos="0" relativeHeight="251663872" behindDoc="1" locked="0" layoutInCell="1" allowOverlap="1" wp14:anchorId="1C55B745" wp14:editId="1F64A41D">
                  <wp:simplePos x="0" y="0"/>
                  <wp:positionH relativeFrom="margin">
                    <wp:posOffset>9525</wp:posOffset>
                  </wp:positionH>
                  <wp:positionV relativeFrom="paragraph">
                    <wp:posOffset>427990</wp:posOffset>
                  </wp:positionV>
                  <wp:extent cx="1952625" cy="1693545"/>
                  <wp:effectExtent l="0" t="0" r="9525" b="1905"/>
                  <wp:wrapTight wrapText="bothSides">
                    <wp:wrapPolygon edited="0">
                      <wp:start x="211" y="0"/>
                      <wp:lineTo x="0" y="729"/>
                      <wp:lineTo x="0" y="20409"/>
                      <wp:lineTo x="211" y="21381"/>
                      <wp:lineTo x="21495" y="21381"/>
                      <wp:lineTo x="21495" y="10934"/>
                      <wp:lineTo x="7586" y="8261"/>
                      <wp:lineTo x="1686" y="8018"/>
                      <wp:lineTo x="2318" y="8018"/>
                      <wp:lineTo x="6533" y="4616"/>
                      <wp:lineTo x="6322" y="729"/>
                      <wp:lineTo x="5900" y="0"/>
                      <wp:lineTo x="211" y="0"/>
                    </wp:wrapPolygon>
                  </wp:wrapTight>
                  <wp:docPr id="28" name="Picture 28" descr="g:\9432630.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943263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5262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Pr="00051853">
            <w:rPr>
              <w:rFonts w:cstheme="minorHAnsi"/>
            </w:rPr>
            <w:t xml:space="preserve">3D sprites are </w:t>
          </w:r>
          <w:del w:id="23" w:author="user" w:date="2017-10-06T18:05:00Z">
            <w:r w:rsidRPr="00051853">
              <w:rPr>
                <w:rFonts w:cstheme="minorHAnsi"/>
              </w:rPr>
              <w:delText xml:space="preserve">also </w:delText>
            </w:r>
          </w:del>
          <w:r w:rsidRPr="00051853">
            <w:rPr>
              <w:rFonts w:cstheme="minorHAnsi"/>
            </w:rPr>
            <w:t xml:space="preserve">referred to as </w:t>
          </w:r>
          <w:ins w:id="24" w:author="user" w:date="2017-10-06T18:05:00Z">
            <w:r w:rsidRPr="00051853">
              <w:rPr>
                <w:rFonts w:cstheme="minorHAnsi"/>
              </w:rPr>
              <w:t>isomeric</w:t>
            </w:r>
          </w:ins>
          <w:del w:id="25" w:author="user" w:date="2017-10-06T18:05:00Z">
            <w:r w:rsidRPr="00051853">
              <w:rPr>
                <w:rFonts w:cstheme="minorHAnsi"/>
              </w:rPr>
              <w:delText>isometric</w:delText>
            </w:r>
          </w:del>
          <w:r w:rsidRPr="00051853">
            <w:rPr>
              <w:rFonts w:cstheme="minorHAnsi"/>
            </w:rPr>
            <w:t xml:space="preserve"> sprites which are </w:t>
          </w:r>
          <w:ins w:id="26" w:author="user" w:date="2017-10-06T18:05:00Z">
            <w:r w:rsidRPr="00051853">
              <w:rPr>
                <w:rFonts w:cstheme="minorHAnsi"/>
              </w:rPr>
              <w:t>basically 2</w:t>
            </w:r>
          </w:ins>
          <w:del w:id="27" w:author="user" w:date="2017-10-06T18:05:00Z">
            <w:r w:rsidRPr="00051853">
              <w:rPr>
                <w:rFonts w:cstheme="minorHAnsi"/>
              </w:rPr>
              <w:delText xml:space="preserve">are actually just </w:delText>
            </w:r>
          </w:del>
          <w:r w:rsidRPr="00051853">
            <w:rPr>
              <w:rFonts w:cstheme="minorHAnsi"/>
            </w:rPr>
            <w:t xml:space="preserve">D sprites that give </w:t>
          </w:r>
          <w:ins w:id="28" w:author="user" w:date="2017-10-06T18:05:00Z">
            <w:r w:rsidRPr="00051853">
              <w:rPr>
                <w:rFonts w:cstheme="minorHAnsi"/>
              </w:rPr>
              <w:t>an</w:t>
            </w:r>
          </w:ins>
          <w:del w:id="29" w:author="user" w:date="2017-10-06T18:05:00Z">
            <w:r w:rsidRPr="00051853">
              <w:rPr>
                <w:rFonts w:cstheme="minorHAnsi"/>
              </w:rPr>
              <w:delText>the</w:delText>
            </w:r>
          </w:del>
          <w:r w:rsidRPr="00051853">
            <w:rPr>
              <w:rFonts w:cstheme="minorHAnsi"/>
            </w:rPr>
            <w:t xml:space="preserve"> impression of depth</w:t>
          </w:r>
          <w:ins w:id="30" w:author="user" w:date="2017-10-06T18:05:00Z">
            <w:r w:rsidRPr="00051853">
              <w:rPr>
                <w:rFonts w:cstheme="minorHAnsi"/>
              </w:rPr>
              <w:t xml:space="preserve"> to the single/player perspective isometric</w:t>
            </w:r>
          </w:ins>
          <w:del w:id="31" w:author="user" w:date="2017-10-06T18:05:00Z">
            <w:r w:rsidRPr="00051853">
              <w:rPr>
                <w:rFonts w:cstheme="minorHAnsi"/>
              </w:rPr>
              <w:delText>. Isometric</w:delText>
            </w:r>
          </w:del>
          <w:r w:rsidRPr="00051853">
            <w:rPr>
              <w:rFonts w:cstheme="minorHAnsi"/>
            </w:rPr>
            <w:t xml:space="preserve"> sprites are used in games such as Zelda</w:t>
          </w:r>
          <w:del w:id="32" w:author="user" w:date="2017-10-06T18:05:00Z">
            <w:r w:rsidRPr="00051853">
              <w:rPr>
                <w:rFonts w:cstheme="minorHAnsi"/>
              </w:rPr>
              <w:delText xml:space="preserve"> as you can see from the image its multiple pictures of link showing every angle such as front, back and side</w:delText>
            </w:r>
          </w:del>
        </w:p>
        <w:p w14:paraId="5BB99D56" w14:textId="7C36541C" w:rsidR="003624B9" w:rsidRPr="00051853" w:rsidRDefault="003624B9" w:rsidP="003624B9">
          <w:pPr>
            <w:rPr>
              <w:rFonts w:cstheme="minorHAnsi"/>
            </w:rPr>
          </w:pPr>
          <w:del w:id="33" w:author="user" w:date="2017-10-06T18:05:00Z">
            <w:r w:rsidRPr="00051853">
              <w:rPr>
                <w:rFonts w:cstheme="minorHAnsi"/>
                <w:noProof/>
                <w:lang w:eastAsia="en-GB"/>
              </w:rPr>
              <w:drawing>
                <wp:anchor distT="0" distB="0" distL="114300" distR="114300" simplePos="0" relativeHeight="251662848" behindDoc="1" locked="0" layoutInCell="1" allowOverlap="1" wp14:anchorId="72F8C266" wp14:editId="4C46C967">
                  <wp:simplePos x="0" y="0"/>
                  <wp:positionH relativeFrom="margin">
                    <wp:posOffset>9525</wp:posOffset>
                  </wp:positionH>
                  <wp:positionV relativeFrom="paragraph">
                    <wp:posOffset>427990</wp:posOffset>
                  </wp:positionV>
                  <wp:extent cx="1952625" cy="1693545"/>
                  <wp:effectExtent l="0" t="0" r="9525" b="1905"/>
                  <wp:wrapTight wrapText="bothSides">
                    <wp:wrapPolygon edited="0">
                      <wp:start x="211" y="0"/>
                      <wp:lineTo x="0" y="729"/>
                      <wp:lineTo x="0" y="20409"/>
                      <wp:lineTo x="211" y="21381"/>
                      <wp:lineTo x="21495" y="21381"/>
                      <wp:lineTo x="21495" y="10934"/>
                      <wp:lineTo x="7586" y="8261"/>
                      <wp:lineTo x="1686" y="8018"/>
                      <wp:lineTo x="2318" y="8018"/>
                      <wp:lineTo x="6533" y="4616"/>
                      <wp:lineTo x="6322" y="729"/>
                      <wp:lineTo x="5900" y="0"/>
                      <wp:lineTo x="211" y="0"/>
                    </wp:wrapPolygon>
                  </wp:wrapTight>
                  <wp:docPr id="29" name="Picture 29" descr="g:\9432630.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943263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5262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1853">
              <w:rPr>
                <w:rFonts w:cstheme="minorHAnsi"/>
              </w:rPr>
              <w:delText>An isomeric sprite is basically a 3D sprite which is used in games such as Zelda</w:delText>
            </w:r>
          </w:del>
          <w:r w:rsidRPr="00051853">
            <w:rPr>
              <w:rFonts w:cstheme="minorHAnsi"/>
            </w:rPr>
            <w:t xml:space="preserve">. As you can see from the image it’s just a picture of Link at every angle such as front, back and side </w:t>
          </w:r>
          <w:ins w:id="34" w:author="user" w:date="2017-10-06T18:05:00Z">
            <w:r w:rsidRPr="00051853">
              <w:rPr>
                <w:rFonts w:cstheme="minorHAnsi"/>
              </w:rPr>
              <w:t xml:space="preserve">this makes it seem that Link is a 3D sprite where actually he is just a bunch of 2D sprites congregated into one. </w:t>
            </w:r>
          </w:ins>
          <w:r w:rsidR="00E63BAF" w:rsidRPr="00051853">
            <w:rPr>
              <w:rFonts w:cstheme="minorHAnsi"/>
            </w:rPr>
            <w:t xml:space="preserve">From tis I know that I my game I probably wouldn’t use isometric sprites as it is </w:t>
          </w:r>
          <w:r w:rsidR="00BE31E5" w:rsidRPr="00051853">
            <w:rPr>
              <w:rFonts w:cstheme="minorHAnsi"/>
            </w:rPr>
            <w:t>too much work to make a sprite</w:t>
          </w:r>
          <w:r w:rsidR="00E63BAF" w:rsidRPr="00051853">
            <w:rPr>
              <w:rFonts w:cstheme="minorHAnsi"/>
            </w:rPr>
            <w:t xml:space="preserve"> of every movement my character would do.</w:t>
          </w:r>
        </w:p>
        <w:p w14:paraId="7AD5C6D4" w14:textId="77777777" w:rsidR="003624B9" w:rsidRPr="00051853" w:rsidRDefault="003624B9" w:rsidP="003624B9">
          <w:pPr>
            <w:rPr>
              <w:rFonts w:cstheme="minorHAnsi"/>
            </w:rPr>
          </w:pPr>
        </w:p>
        <w:p w14:paraId="7639A401" w14:textId="77777777" w:rsidR="003624B9" w:rsidRPr="00051853" w:rsidRDefault="003624B9" w:rsidP="003624B9">
          <w:pPr>
            <w:rPr>
              <w:rFonts w:cstheme="minorHAnsi"/>
            </w:rPr>
          </w:pPr>
        </w:p>
        <w:p w14:paraId="2BCEDF3A" w14:textId="77777777" w:rsidR="00301DB1" w:rsidRDefault="00301DB1" w:rsidP="003624B9">
          <w:pPr>
            <w:rPr>
              <w:rFonts w:cstheme="minorHAnsi"/>
              <w:noProof/>
              <w:lang w:eastAsia="en-GB"/>
            </w:rPr>
          </w:pPr>
        </w:p>
        <w:p w14:paraId="7420060E" w14:textId="77777777" w:rsidR="00301DB1" w:rsidRDefault="00301DB1" w:rsidP="00301DB1">
          <w:pPr>
            <w:pStyle w:val="Heading3"/>
            <w:rPr>
              <w:rFonts w:asciiTheme="minorHAnsi" w:hAnsiTheme="minorHAnsi" w:cstheme="minorHAnsi"/>
              <w:sz w:val="22"/>
              <w:szCs w:val="22"/>
            </w:rPr>
          </w:pPr>
          <w:bookmarkStart w:id="35" w:name="_Toc500834917"/>
          <w:r w:rsidRPr="00051853">
            <w:rPr>
              <w:rFonts w:asciiTheme="minorHAnsi" w:hAnsiTheme="minorHAnsi" w:cstheme="minorHAnsi"/>
              <w:sz w:val="22"/>
              <w:szCs w:val="22"/>
            </w:rPr>
            <w:lastRenderedPageBreak/>
            <w:t>Concept Art</w:t>
          </w:r>
          <w:bookmarkEnd w:id="35"/>
        </w:p>
        <w:p w14:paraId="0B953648" w14:textId="77777777" w:rsidR="00301DB1" w:rsidRDefault="00301DB1" w:rsidP="00301DB1">
          <w:r>
            <w:rPr>
              <w:noProof/>
              <w:lang w:eastAsia="en-GB"/>
            </w:rPr>
            <w:drawing>
              <wp:anchor distT="0" distB="0" distL="114300" distR="114300" simplePos="0" relativeHeight="251666944" behindDoc="1" locked="0" layoutInCell="1" allowOverlap="1" wp14:anchorId="7D7142CB" wp14:editId="7D1C522A">
                <wp:simplePos x="0" y="0"/>
                <wp:positionH relativeFrom="margin">
                  <wp:align>right</wp:align>
                </wp:positionH>
                <wp:positionV relativeFrom="paragraph">
                  <wp:posOffset>585470</wp:posOffset>
                </wp:positionV>
                <wp:extent cx="2990850" cy="2069668"/>
                <wp:effectExtent l="0" t="0" r="0" b="6985"/>
                <wp:wrapTight wrapText="bothSides">
                  <wp:wrapPolygon edited="0">
                    <wp:start x="0" y="0"/>
                    <wp:lineTo x="0" y="21474"/>
                    <wp:lineTo x="21462" y="21474"/>
                    <wp:lineTo x="21462" y="0"/>
                    <wp:lineTo x="0" y="0"/>
                  </wp:wrapPolygon>
                </wp:wrapTight>
                <wp:docPr id="5" name="Picture 5" descr="Image result for concept art zelda">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cept art zeld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0850" cy="2069668"/>
                        </a:xfrm>
                        <a:prstGeom prst="rect">
                          <a:avLst/>
                        </a:prstGeom>
                        <a:noFill/>
                        <a:ln>
                          <a:noFill/>
                        </a:ln>
                      </pic:spPr>
                    </pic:pic>
                  </a:graphicData>
                </a:graphic>
              </wp:anchor>
            </w:drawing>
          </w:r>
          <w:r>
            <w:t>Concept art is used in pre-production to show ideas and in games design it is mainly used to show the developers preliminary ideas for characters and enemies in the form of drawing. Concept art is also used in films, animation and well everything which contains drawings such as architecture. Concept art is just illustrations that convey an idea, mood, character, colour scheme and or the overall style of the game. Concept art starts off as rough sketches and with time they are revisited and perfected/optimised and left as final ideas and are usually released to the public.</w:t>
          </w:r>
        </w:p>
        <w:p w14:paraId="765030E9" w14:textId="77777777" w:rsidR="00301DB1" w:rsidRPr="00726980" w:rsidRDefault="00301DB1" w:rsidP="00301DB1">
          <w:pPr>
            <w:rPr>
              <w:rFonts w:cstheme="minorHAnsi"/>
              <w:szCs w:val="36"/>
              <w:shd w:val="clear" w:color="auto" w:fill="FFFFFF"/>
            </w:rPr>
          </w:pPr>
          <w:r>
            <w:t xml:space="preserve">As you can see this picture shows the early stages of concept art and the final design for the character Link in </w:t>
          </w:r>
          <w:r w:rsidRPr="002377B0">
            <w:rPr>
              <w:rFonts w:cstheme="minorHAnsi"/>
              <w:szCs w:val="36"/>
              <w:shd w:val="clear" w:color="auto" w:fill="FFFFFF"/>
            </w:rPr>
            <w:t>The Legend of Zelda: Twilight Princess</w:t>
          </w:r>
          <w:r>
            <w:rPr>
              <w:rFonts w:cstheme="minorHAnsi"/>
              <w:szCs w:val="36"/>
              <w:shd w:val="clear" w:color="auto" w:fill="FFFFFF"/>
            </w:rPr>
            <w:t>.</w:t>
          </w:r>
        </w:p>
        <w:p w14:paraId="1A9FBE61" w14:textId="50997FF6" w:rsidR="003624B9" w:rsidRPr="00051853" w:rsidRDefault="003624B9" w:rsidP="003624B9">
          <w:pPr>
            <w:rPr>
              <w:del w:id="36" w:author="user" w:date="2017-10-06T18:05:00Z"/>
              <w:rFonts w:cstheme="minorHAnsi"/>
              <w:noProof/>
              <w:lang w:eastAsia="en-GB"/>
            </w:rPr>
          </w:pPr>
          <w:del w:id="37" w:author="user" w:date="2017-10-06T18:05:00Z">
            <w:r w:rsidRPr="00051853">
              <w:rPr>
                <w:rFonts w:cstheme="minorHAnsi"/>
                <w:noProof/>
                <w:lang w:eastAsia="en-GB"/>
              </w:rPr>
              <w:drawing>
                <wp:anchor distT="0" distB="0" distL="114300" distR="114300" simplePos="0" relativeHeight="251658752" behindDoc="1" locked="0" layoutInCell="1" allowOverlap="1" wp14:anchorId="1623407E" wp14:editId="616DD699">
                  <wp:simplePos x="0" y="0"/>
                  <wp:positionH relativeFrom="column">
                    <wp:posOffset>104140</wp:posOffset>
                  </wp:positionH>
                  <wp:positionV relativeFrom="paragraph">
                    <wp:posOffset>78740</wp:posOffset>
                  </wp:positionV>
                  <wp:extent cx="619125" cy="619125"/>
                  <wp:effectExtent l="0" t="0" r="9525" b="9525"/>
                  <wp:wrapTight wrapText="bothSides">
                    <wp:wrapPolygon edited="0">
                      <wp:start x="5317" y="0"/>
                      <wp:lineTo x="3988" y="1994"/>
                      <wp:lineTo x="1994" y="11963"/>
                      <wp:lineTo x="1329" y="21268"/>
                      <wp:lineTo x="21268" y="21268"/>
                      <wp:lineTo x="21268" y="5982"/>
                      <wp:lineTo x="20603" y="665"/>
                      <wp:lineTo x="15951" y="0"/>
                      <wp:lineTo x="5317" y="0"/>
                    </wp:wrapPolygon>
                  </wp:wrapTight>
                  <wp:docPr id="27" name="Picture 27" descr="Image result for mario sprit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io spri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7D5760C2" w14:textId="77777777" w:rsidR="003624B9" w:rsidRPr="00051853" w:rsidRDefault="003624B9" w:rsidP="003624B9">
          <w:pPr>
            <w:rPr>
              <w:rFonts w:cstheme="minorHAnsi"/>
            </w:rPr>
          </w:pPr>
        </w:p>
        <w:p w14:paraId="762C9B7A" w14:textId="77777777" w:rsidR="003624B9" w:rsidRPr="00051853" w:rsidRDefault="003624B9" w:rsidP="003624B9">
          <w:pPr>
            <w:rPr>
              <w:rFonts w:cstheme="minorHAnsi"/>
            </w:rPr>
          </w:pPr>
        </w:p>
        <w:p w14:paraId="655D6153" w14:textId="7847BC5E" w:rsidR="00D2637F" w:rsidRPr="00051853" w:rsidRDefault="00D2637F" w:rsidP="005A3B94">
          <w:pPr>
            <w:pStyle w:val="Heading2"/>
            <w:rPr>
              <w:rFonts w:asciiTheme="minorHAnsi" w:hAnsiTheme="minorHAnsi" w:cstheme="minorHAnsi"/>
              <w:sz w:val="22"/>
              <w:szCs w:val="22"/>
            </w:rPr>
          </w:pPr>
          <w:bookmarkStart w:id="38" w:name="_Toc500834918"/>
          <w:r w:rsidRPr="00051853">
            <w:rPr>
              <w:rFonts w:asciiTheme="minorHAnsi" w:hAnsiTheme="minorHAnsi" w:cstheme="minorHAnsi"/>
              <w:sz w:val="22"/>
              <w:szCs w:val="22"/>
            </w:rPr>
            <w:t xml:space="preserve">Graphic </w:t>
          </w:r>
          <w:r w:rsidR="005A3B94" w:rsidRPr="00051853">
            <w:rPr>
              <w:rFonts w:asciiTheme="minorHAnsi" w:hAnsiTheme="minorHAnsi" w:cstheme="minorHAnsi"/>
              <w:sz w:val="22"/>
              <w:szCs w:val="22"/>
            </w:rPr>
            <w:t>Specification</w:t>
          </w:r>
          <w:bookmarkEnd w:id="38"/>
        </w:p>
        <w:p w14:paraId="1110D19B" w14:textId="55945DF7" w:rsidR="00D2637F" w:rsidRDefault="00D2637F" w:rsidP="005A3B94">
          <w:pPr>
            <w:pStyle w:val="Heading3"/>
            <w:rPr>
              <w:rFonts w:asciiTheme="minorHAnsi" w:hAnsiTheme="minorHAnsi" w:cstheme="minorHAnsi"/>
              <w:sz w:val="22"/>
              <w:szCs w:val="22"/>
            </w:rPr>
          </w:pPr>
          <w:bookmarkStart w:id="39" w:name="_Toc500834919"/>
          <w:r w:rsidRPr="00051853">
            <w:rPr>
              <w:rFonts w:asciiTheme="minorHAnsi" w:hAnsiTheme="minorHAnsi" w:cstheme="minorHAnsi"/>
              <w:sz w:val="22"/>
              <w:szCs w:val="22"/>
            </w:rPr>
            <w:t>Client Needs</w:t>
          </w:r>
          <w:bookmarkEnd w:id="39"/>
        </w:p>
        <w:p w14:paraId="37E5B0B0" w14:textId="521A07B1" w:rsidR="00321351" w:rsidRPr="00321351" w:rsidRDefault="00321351" w:rsidP="00321351">
          <w:r>
            <w:t xml:space="preserve">Client needs are basically what the client will want </w:t>
          </w:r>
          <w:r w:rsidR="009A0460">
            <w:t>to be shown in their product/</w:t>
          </w:r>
          <w:r w:rsidR="00F25CC8">
            <w:t xml:space="preserve">game. This could be things like a health bar or certain story elements the client wants in </w:t>
          </w:r>
          <w:r w:rsidR="002414DD">
            <w:t>t</w:t>
          </w:r>
          <w:r w:rsidR="00F25CC8">
            <w:t>he game.</w:t>
          </w:r>
        </w:p>
        <w:p w14:paraId="6D23307E" w14:textId="1224244E" w:rsidR="00D2637F" w:rsidRDefault="00D2637F" w:rsidP="005A3B94">
          <w:pPr>
            <w:pStyle w:val="Heading3"/>
            <w:rPr>
              <w:rFonts w:asciiTheme="minorHAnsi" w:hAnsiTheme="minorHAnsi" w:cstheme="minorHAnsi"/>
              <w:sz w:val="22"/>
              <w:szCs w:val="22"/>
            </w:rPr>
          </w:pPr>
          <w:bookmarkStart w:id="40" w:name="_Toc500834920"/>
          <w:r w:rsidRPr="00051853">
            <w:rPr>
              <w:rFonts w:asciiTheme="minorHAnsi" w:hAnsiTheme="minorHAnsi" w:cstheme="minorHAnsi"/>
              <w:sz w:val="22"/>
              <w:szCs w:val="22"/>
            </w:rPr>
            <w:t>Audience</w:t>
          </w:r>
          <w:bookmarkEnd w:id="40"/>
        </w:p>
        <w:p w14:paraId="0F9185E7" w14:textId="60D18821" w:rsidR="00AA339A" w:rsidRPr="00AA339A" w:rsidRDefault="00AA339A" w:rsidP="00AA339A">
          <w:pPr>
            <w:rPr>
              <w:szCs w:val="28"/>
            </w:rPr>
          </w:pPr>
          <w:r w:rsidRPr="00AD59D7">
            <w:rPr>
              <w:szCs w:val="28"/>
            </w:rPr>
            <w:t xml:space="preserve">Audience research is when you find out what your potential </w:t>
          </w:r>
          <w:r w:rsidR="005D4DE2" w:rsidRPr="00AD59D7">
            <w:rPr>
              <w:szCs w:val="28"/>
            </w:rPr>
            <w:t>fan base</w:t>
          </w:r>
          <w:r w:rsidRPr="00AD59D7">
            <w:rPr>
              <w:szCs w:val="28"/>
            </w:rPr>
            <w:t>/audience like and don't like for example if you are making a game you will want to find out what genre of game people like so you know if you make that game it will have potential customers as if you didn't do any audience research and made a game it could be a risk whether or not people will like it which could potentially cause a loss of money from the expenses from developing the game. Therefore, audience research is needed in the gaming industry.</w:t>
          </w:r>
        </w:p>
        <w:p w14:paraId="537EB490" w14:textId="3DA276B5" w:rsidR="00D2637F" w:rsidRPr="00051853" w:rsidRDefault="00D2637F" w:rsidP="005A3B94">
          <w:pPr>
            <w:pStyle w:val="Heading3"/>
            <w:rPr>
              <w:rFonts w:asciiTheme="minorHAnsi" w:hAnsiTheme="minorHAnsi" w:cstheme="minorHAnsi"/>
              <w:sz w:val="22"/>
              <w:szCs w:val="22"/>
            </w:rPr>
          </w:pPr>
          <w:bookmarkStart w:id="41" w:name="_Toc500834921"/>
          <w:r w:rsidRPr="00051853">
            <w:rPr>
              <w:rFonts w:asciiTheme="minorHAnsi" w:hAnsiTheme="minorHAnsi" w:cstheme="minorHAnsi"/>
              <w:sz w:val="22"/>
              <w:szCs w:val="22"/>
            </w:rPr>
            <w:t>Visual Style</w:t>
          </w:r>
          <w:bookmarkEnd w:id="41"/>
        </w:p>
        <w:p w14:paraId="60EA7924" w14:textId="77777777" w:rsidR="00A25B72" w:rsidRPr="00A25B72" w:rsidRDefault="00A25B72" w:rsidP="00A25B72">
          <w:pPr>
            <w:rPr>
              <w:sz w:val="24"/>
              <w:u w:val="single"/>
            </w:rPr>
          </w:pPr>
          <w:r w:rsidRPr="00A25B72">
            <w:rPr>
              <w:sz w:val="24"/>
              <w:u w:val="single"/>
            </w:rPr>
            <w:t xml:space="preserve">Photorealism </w:t>
          </w:r>
        </w:p>
        <w:p w14:paraId="1E3646F4" w14:textId="77777777" w:rsidR="00A25B72" w:rsidRDefault="00A25B72" w:rsidP="00A25B72">
          <w:r>
            <w:t>These are hand drawn images, paintings and rendered images which look very realistic to the point where they look photographic. Photorealism is used a lot in the most recent games as it has become a popular form of gaming. As technology has evolved photo realistic games have become more advanced as the graphical capabilities of computers has increased. An example of a photo realistic game is the new Project Cars 2 it aims for a truly realistic feel and experience of driving a car.</w:t>
          </w:r>
        </w:p>
        <w:p w14:paraId="234CAF32" w14:textId="77777777" w:rsidR="00A25B72" w:rsidRDefault="00A25B72" w:rsidP="00A25B72">
          <w:r>
            <w:rPr>
              <w:noProof/>
              <w:lang w:eastAsia="en-GB"/>
            </w:rPr>
            <w:lastRenderedPageBreak/>
            <w:drawing>
              <wp:inline distT="0" distB="0" distL="0" distR="0" wp14:anchorId="4EF2FF43" wp14:editId="5B378CB9">
                <wp:extent cx="5334000" cy="2999253"/>
                <wp:effectExtent l="0" t="0" r="0" b="0"/>
                <wp:docPr id="426959232" name="Picture 426959232" descr="Image result for project cars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ject cars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54691" cy="3010888"/>
                        </a:xfrm>
                        <a:prstGeom prst="rect">
                          <a:avLst/>
                        </a:prstGeom>
                        <a:noFill/>
                        <a:ln>
                          <a:noFill/>
                        </a:ln>
                      </pic:spPr>
                    </pic:pic>
                  </a:graphicData>
                </a:graphic>
              </wp:inline>
            </w:drawing>
          </w:r>
        </w:p>
        <w:p w14:paraId="4FE9DF9D" w14:textId="77777777" w:rsidR="00A25B72" w:rsidRPr="001323A5" w:rsidRDefault="00A25B72" w:rsidP="001323A5">
          <w:pPr>
            <w:rPr>
              <w:sz w:val="24"/>
              <w:u w:val="single"/>
            </w:rPr>
          </w:pPr>
          <w:r w:rsidRPr="001323A5">
            <w:rPr>
              <w:sz w:val="24"/>
              <w:u w:val="single"/>
            </w:rPr>
            <w:t>Cel-Shading</w:t>
          </w:r>
        </w:p>
        <w:p w14:paraId="5A346AB1" w14:textId="77777777" w:rsidR="00A25B72" w:rsidRDefault="00A25B72" w:rsidP="00A25B72">
          <w:r>
            <w:t>This is a form of rendering that mimics the style of comic books and appears to be hand drawn. Cel-shading contains cell-like segments which can be both solid or soft shaded which is filled with highlights and dark tones. Due to cel-shadings simplicity in shading it requires less memory than a photo realistic game meaning that it is easy for a computer to render the game with no lag.</w:t>
          </w:r>
        </w:p>
        <w:p w14:paraId="27EDEE48" w14:textId="77777777" w:rsidR="00A25B72" w:rsidRDefault="00A25B72" w:rsidP="00A25B72">
          <w:r>
            <w:rPr>
              <w:noProof/>
              <w:lang w:eastAsia="en-GB"/>
            </w:rPr>
            <w:drawing>
              <wp:inline distT="0" distB="0" distL="0" distR="0" wp14:anchorId="7D1E77CF" wp14:editId="14E741E7">
                <wp:extent cx="2857500" cy="1607342"/>
                <wp:effectExtent l="0" t="0" r="0" b="0"/>
                <wp:docPr id="426959233" name="Picture 426959233" descr="Image result for borderlands 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orderlands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4927" cy="1645270"/>
                        </a:xfrm>
                        <a:prstGeom prst="rect">
                          <a:avLst/>
                        </a:prstGeom>
                        <a:noFill/>
                        <a:ln>
                          <a:noFill/>
                        </a:ln>
                      </pic:spPr>
                    </pic:pic>
                  </a:graphicData>
                </a:graphic>
              </wp:inline>
            </w:drawing>
          </w:r>
          <w:r>
            <w:t xml:space="preserve"> </w:t>
          </w:r>
          <w:r>
            <w:rPr>
              <w:noProof/>
              <w:lang w:eastAsia="en-GB"/>
            </w:rPr>
            <w:drawing>
              <wp:inline distT="0" distB="0" distL="0" distR="0" wp14:anchorId="06D7FE95" wp14:editId="274E4E6E">
                <wp:extent cx="2619375" cy="1637111"/>
                <wp:effectExtent l="0" t="0" r="0" b="1270"/>
                <wp:docPr id="426959234" name="Picture 426959234" descr="Image result for borderlands 2 villain">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orderlands 2 villa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9368" cy="1693357"/>
                        </a:xfrm>
                        <a:prstGeom prst="rect">
                          <a:avLst/>
                        </a:prstGeom>
                        <a:noFill/>
                        <a:ln>
                          <a:noFill/>
                        </a:ln>
                      </pic:spPr>
                    </pic:pic>
                  </a:graphicData>
                </a:graphic>
              </wp:inline>
            </w:drawing>
          </w:r>
          <w:r>
            <w:t xml:space="preserve"> </w:t>
          </w:r>
        </w:p>
        <w:p w14:paraId="6DDAFBCC" w14:textId="77777777" w:rsidR="00A25B72" w:rsidRDefault="00A25B72" w:rsidP="00A25B72">
          <w:r>
            <w:t>A superb realistic cell-shaded game is Borderlands 2 introduced by the game development team “Gearbox”. The cell-shaded characters and environments in the game are highly detailed and filled with colour.</w:t>
          </w:r>
        </w:p>
        <w:p w14:paraId="04FAB16E" w14:textId="77777777" w:rsidR="00A25B72" w:rsidRDefault="00A25B72" w:rsidP="00A25B72">
          <w:pPr>
            <w:shd w:val="clear" w:color="auto" w:fill="FFFFFF"/>
            <w:jc w:val="center"/>
            <w:rPr>
              <w:rFonts w:ascii="Arial" w:hAnsi="Arial" w:cs="Arial"/>
              <w:color w:val="444444"/>
              <w:sz w:val="20"/>
              <w:szCs w:val="20"/>
            </w:rPr>
          </w:pPr>
        </w:p>
        <w:p w14:paraId="2075873B" w14:textId="77777777" w:rsidR="00A25B72" w:rsidRDefault="00A25B72" w:rsidP="00A25B72"/>
        <w:p w14:paraId="57D193BC" w14:textId="77777777" w:rsidR="00A25B72" w:rsidRPr="001323A5" w:rsidRDefault="00A25B72" w:rsidP="001323A5">
          <w:pPr>
            <w:rPr>
              <w:sz w:val="24"/>
              <w:u w:val="single"/>
            </w:rPr>
          </w:pPr>
          <w:r w:rsidRPr="001323A5">
            <w:rPr>
              <w:sz w:val="24"/>
              <w:u w:val="single"/>
            </w:rPr>
            <w:t>Exaggeration</w:t>
          </w:r>
        </w:p>
        <w:p w14:paraId="1E1D8112" w14:textId="77777777" w:rsidR="00A25B72" w:rsidRDefault="00A25B72" w:rsidP="00A25B72">
          <w:pPr>
            <w:rPr>
              <w:noProof/>
              <w:lang w:eastAsia="en-GB"/>
            </w:rPr>
          </w:pPr>
          <w:r>
            <w:t>This is when someone exaggerates important or easily identifiable features. This is noticeable when looking at the main character of the game series Animal Crossing. The main character from this series has an exaggerated head this is because the creator wanted the user to concentrate on the character’s head when looking at him from a bird’s eye view.</w:t>
          </w:r>
          <w:r w:rsidRPr="002377B0">
            <w:t xml:space="preserve"> </w:t>
          </w:r>
        </w:p>
        <w:p w14:paraId="6CED46FC" w14:textId="77777777" w:rsidR="00A25B72" w:rsidRDefault="00A25B72" w:rsidP="00A25B72">
          <w:r>
            <w:rPr>
              <w:noProof/>
              <w:lang w:eastAsia="en-GB"/>
            </w:rPr>
            <w:lastRenderedPageBreak/>
            <w:drawing>
              <wp:anchor distT="0" distB="0" distL="114300" distR="114300" simplePos="0" relativeHeight="251668992" behindDoc="1" locked="0" layoutInCell="1" allowOverlap="1" wp14:anchorId="0223A390" wp14:editId="2C46775F">
                <wp:simplePos x="0" y="0"/>
                <wp:positionH relativeFrom="page">
                  <wp:posOffset>4579620</wp:posOffset>
                </wp:positionH>
                <wp:positionV relativeFrom="paragraph">
                  <wp:posOffset>381635</wp:posOffset>
                </wp:positionV>
                <wp:extent cx="2369820" cy="1348740"/>
                <wp:effectExtent l="0" t="0" r="0" b="3810"/>
                <wp:wrapTight wrapText="bothSides">
                  <wp:wrapPolygon edited="0">
                    <wp:start x="0" y="0"/>
                    <wp:lineTo x="0" y="21356"/>
                    <wp:lineTo x="21357" y="21356"/>
                    <wp:lineTo x="21357" y="0"/>
                    <wp:lineTo x="0" y="0"/>
                  </wp:wrapPolygon>
                </wp:wrapTight>
                <wp:docPr id="426959235" name="Picture 42695923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37"/>
                        </pic:cNvP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9820" cy="1348740"/>
                        </a:xfrm>
                        <a:prstGeom prst="rect">
                          <a:avLst/>
                        </a:prstGeom>
                      </pic:spPr>
                    </pic:pic>
                  </a:graphicData>
                </a:graphic>
              </wp:anchor>
            </w:drawing>
          </w:r>
          <w:r>
            <w:rPr>
              <w:noProof/>
              <w:lang w:eastAsia="en-GB"/>
            </w:rPr>
            <w:drawing>
              <wp:inline distT="0" distB="0" distL="0" distR="0" wp14:anchorId="265E49DD" wp14:editId="0A445F4E">
                <wp:extent cx="1123950" cy="1714107"/>
                <wp:effectExtent l="0" t="0" r="0" b="635"/>
                <wp:docPr id="426959236" name="Picture 426959236" descr="Image result for village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illage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940" t="6814" r="22723" b="7268"/>
                        <a:stretch/>
                      </pic:blipFill>
                      <pic:spPr bwMode="auto">
                        <a:xfrm>
                          <a:off x="0" y="0"/>
                          <a:ext cx="1128146" cy="172050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C08F9C4" wp14:editId="7F62CA83">
                <wp:extent cx="2376872" cy="1318260"/>
                <wp:effectExtent l="0" t="0" r="4445" b="0"/>
                <wp:docPr id="426959237" name="Picture 426959237">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37"/>
                        </pic:cNvPr>
                        <pic:cNvPicPr/>
                      </pic:nvPicPr>
                      <pic:blipFill>
                        <a:blip r:embed="rId41" cstate="print"/>
                        <a:stretch>
                          <a:fillRect/>
                        </a:stretch>
                      </pic:blipFill>
                      <pic:spPr>
                        <a:xfrm>
                          <a:off x="0" y="0"/>
                          <a:ext cx="2396535" cy="1329165"/>
                        </a:xfrm>
                        <a:prstGeom prst="rect">
                          <a:avLst/>
                        </a:prstGeom>
                      </pic:spPr>
                    </pic:pic>
                  </a:graphicData>
                </a:graphic>
              </wp:inline>
            </w:drawing>
          </w:r>
        </w:p>
        <w:p w14:paraId="65C91B45" w14:textId="77777777" w:rsidR="00A25B72" w:rsidRDefault="00A25B72" w:rsidP="00A25B72"/>
        <w:p w14:paraId="6F280B4B" w14:textId="77777777" w:rsidR="00A25B72" w:rsidRDefault="00A25B72" w:rsidP="00A25B72">
          <w:r>
            <w:t>Although a game that uses exaggeration usually looks like a cartoon it is also used in most photo realistic games to portray the violence as over the top to intrigue the player and enhance their experience. An example of this type of exaggeration is shown in the game Resident Evil 4 as you can see from the picture in real life a shotgun blast to the head wouldn’t behave that way this was just implemented into the game to intrigue the player to carry on playing.</w:t>
          </w:r>
        </w:p>
        <w:p w14:paraId="6E46254B" w14:textId="77777777" w:rsidR="00A25B72" w:rsidRDefault="00A25B72" w:rsidP="00A25B72">
          <w:r>
            <w:rPr>
              <w:noProof/>
              <w:lang w:eastAsia="en-GB"/>
            </w:rPr>
            <w:drawing>
              <wp:inline distT="0" distB="0" distL="0" distR="0" wp14:anchorId="0BFFFC9A" wp14:editId="768A60E8">
                <wp:extent cx="2886075" cy="2164556"/>
                <wp:effectExtent l="0" t="0" r="0" b="7620"/>
                <wp:docPr id="426959241" name="Picture 426959241" descr="Image result for resident evil game violenc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esident evil game viol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0996" cy="2168247"/>
                        </a:xfrm>
                        <a:prstGeom prst="rect">
                          <a:avLst/>
                        </a:prstGeom>
                        <a:noFill/>
                        <a:ln>
                          <a:noFill/>
                        </a:ln>
                      </pic:spPr>
                    </pic:pic>
                  </a:graphicData>
                </a:graphic>
              </wp:inline>
            </w:drawing>
          </w:r>
        </w:p>
        <w:p w14:paraId="1411A190" w14:textId="77777777" w:rsidR="00A25B72" w:rsidRPr="001323A5" w:rsidRDefault="00A25B72" w:rsidP="001323A5">
          <w:pPr>
            <w:rPr>
              <w:sz w:val="24"/>
              <w:u w:val="single"/>
            </w:rPr>
          </w:pPr>
          <w:r w:rsidRPr="001323A5">
            <w:rPr>
              <w:sz w:val="24"/>
              <w:u w:val="single"/>
            </w:rPr>
            <w:t xml:space="preserve">Anime/Manga </w:t>
          </w:r>
        </w:p>
        <w:p w14:paraId="036FD9C6" w14:textId="77777777" w:rsidR="00A25B72" w:rsidRDefault="00A25B72" w:rsidP="00A25B72">
          <w:r>
            <w:t>An art style originating in Japan which often exaggerates certain features of a character’s body and has a hand-drawn quality to it. This form of art style is most certainly expressed in the anime One Punch Man with the character Saitama’s exceedingly bald round head.</w:t>
          </w:r>
          <w:r w:rsidRPr="00E3713E">
            <w:t xml:space="preserve"> </w:t>
          </w:r>
          <w:r>
            <w:t>Another example is from the anime series Code Geass as all the characters have huge eyes.</w:t>
          </w:r>
          <w:r w:rsidRPr="005632BF">
            <w:t xml:space="preserve"> </w:t>
          </w:r>
        </w:p>
        <w:p w14:paraId="750226D7" w14:textId="77777777" w:rsidR="00A25B72" w:rsidRDefault="00A25B72" w:rsidP="00A25B72">
          <w:r>
            <w:rPr>
              <w:noProof/>
              <w:lang w:eastAsia="en-GB"/>
            </w:rPr>
            <w:drawing>
              <wp:anchor distT="0" distB="0" distL="114300" distR="114300" simplePos="0" relativeHeight="251671040" behindDoc="1" locked="0" layoutInCell="1" allowOverlap="1" wp14:anchorId="35B490A1" wp14:editId="6B1D3D23">
                <wp:simplePos x="0" y="0"/>
                <wp:positionH relativeFrom="column">
                  <wp:posOffset>1943100</wp:posOffset>
                </wp:positionH>
                <wp:positionV relativeFrom="paragraph">
                  <wp:posOffset>6985</wp:posOffset>
                </wp:positionV>
                <wp:extent cx="2225040" cy="1250950"/>
                <wp:effectExtent l="0" t="0" r="3810" b="6350"/>
                <wp:wrapTight wrapText="bothSides">
                  <wp:wrapPolygon edited="0">
                    <wp:start x="0" y="0"/>
                    <wp:lineTo x="0" y="21381"/>
                    <wp:lineTo x="21452" y="21381"/>
                    <wp:lineTo x="21452" y="0"/>
                    <wp:lineTo x="0" y="0"/>
                  </wp:wrapPolygon>
                </wp:wrapTight>
                <wp:docPr id="426959243" name="Picture 426959243" descr="Image result for code geas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age result for code geass">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040" cy="1250950"/>
                        </a:xfrm>
                        <a:prstGeom prst="rect">
                          <a:avLst/>
                        </a:prstGeom>
                        <a:noFill/>
                        <a:ln>
                          <a:noFill/>
                        </a:ln>
                      </pic:spPr>
                    </pic:pic>
                  </a:graphicData>
                </a:graphic>
              </wp:anchor>
            </w:drawing>
          </w:r>
          <w:r>
            <w:rPr>
              <w:noProof/>
              <w:lang w:eastAsia="en-GB"/>
            </w:rPr>
            <w:drawing>
              <wp:anchor distT="0" distB="0" distL="114300" distR="114300" simplePos="0" relativeHeight="251670016" behindDoc="1" locked="0" layoutInCell="1" allowOverlap="1" wp14:anchorId="5BBF60F3" wp14:editId="57F72038">
                <wp:simplePos x="0" y="0"/>
                <wp:positionH relativeFrom="margin">
                  <wp:align>left</wp:align>
                </wp:positionH>
                <wp:positionV relativeFrom="paragraph">
                  <wp:posOffset>10160</wp:posOffset>
                </wp:positionV>
                <wp:extent cx="1924050" cy="1238885"/>
                <wp:effectExtent l="0" t="0" r="0" b="0"/>
                <wp:wrapTight wrapText="bothSides">
                  <wp:wrapPolygon edited="0">
                    <wp:start x="0" y="0"/>
                    <wp:lineTo x="0" y="21257"/>
                    <wp:lineTo x="21386" y="21257"/>
                    <wp:lineTo x="21386" y="0"/>
                    <wp:lineTo x="0" y="0"/>
                  </wp:wrapPolygon>
                </wp:wrapTight>
                <wp:docPr id="426959246" name="Picture 426959246" descr="Image result for saitama">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aitam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24050" cy="1238885"/>
                        </a:xfrm>
                        <a:prstGeom prst="rect">
                          <a:avLst/>
                        </a:prstGeom>
                        <a:noFill/>
                        <a:ln>
                          <a:noFill/>
                        </a:ln>
                      </pic:spPr>
                    </pic:pic>
                  </a:graphicData>
                </a:graphic>
              </wp:anchor>
            </w:drawing>
          </w:r>
        </w:p>
        <w:p w14:paraId="6E9902DC" w14:textId="77777777" w:rsidR="00A25B72" w:rsidRDefault="00A25B72" w:rsidP="00A25B72"/>
        <w:p w14:paraId="7F0F9C64" w14:textId="77777777" w:rsidR="00A25B72" w:rsidRDefault="00A25B72" w:rsidP="00A25B72"/>
        <w:p w14:paraId="14EFACE1" w14:textId="77777777" w:rsidR="00A25B72" w:rsidRDefault="00A25B72" w:rsidP="00A25B72"/>
        <w:p w14:paraId="49C7F3A7" w14:textId="77777777" w:rsidR="00A25B72" w:rsidRDefault="00A25B72" w:rsidP="00A25B72"/>
        <w:p w14:paraId="16DB2530" w14:textId="77777777" w:rsidR="00A25B72" w:rsidRDefault="00A25B72" w:rsidP="00A25B72"/>
        <w:p w14:paraId="702E5BE8" w14:textId="77777777" w:rsidR="00A25B72" w:rsidRDefault="00A25B72" w:rsidP="00A25B72"/>
        <w:p w14:paraId="3D88B956" w14:textId="77777777" w:rsidR="00A25B72" w:rsidRPr="001323A5" w:rsidRDefault="00A25B72" w:rsidP="001323A5">
          <w:pPr>
            <w:rPr>
              <w:u w:val="single"/>
            </w:rPr>
          </w:pPr>
          <w:r w:rsidRPr="001323A5">
            <w:rPr>
              <w:noProof/>
              <w:sz w:val="24"/>
              <w:u w:val="single"/>
              <w:lang w:eastAsia="en-GB"/>
            </w:rPr>
            <w:lastRenderedPageBreak/>
            <w:drawing>
              <wp:anchor distT="0" distB="0" distL="114300" distR="114300" simplePos="0" relativeHeight="251672064" behindDoc="1" locked="0" layoutInCell="1" allowOverlap="1" wp14:anchorId="3E9BEB4C" wp14:editId="7E9E8C1C">
                <wp:simplePos x="0" y="0"/>
                <wp:positionH relativeFrom="column">
                  <wp:posOffset>3007995</wp:posOffset>
                </wp:positionH>
                <wp:positionV relativeFrom="paragraph">
                  <wp:posOffset>220980</wp:posOffset>
                </wp:positionV>
                <wp:extent cx="2521585" cy="1415415"/>
                <wp:effectExtent l="19050" t="0" r="0" b="0"/>
                <wp:wrapThrough wrapText="bothSides">
                  <wp:wrapPolygon edited="0">
                    <wp:start x="-163" y="0"/>
                    <wp:lineTo x="-163" y="21222"/>
                    <wp:lineTo x="21540" y="21222"/>
                    <wp:lineTo x="21540" y="0"/>
                    <wp:lineTo x="-163" y="0"/>
                  </wp:wrapPolygon>
                </wp:wrapThrough>
                <wp:docPr id="426959247" name="Picture 1" descr="Limbo Free Download Pc Game - Free Download Full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mbo Free Download Pc Game - Free Download Full Version ..."/>
                        <pic:cNvPicPr>
                          <a:picLocks noChangeAspect="1" noChangeArrowheads="1"/>
                        </pic:cNvPicPr>
                      </pic:nvPicPr>
                      <pic:blipFill>
                        <a:blip r:embed="rId48" cstate="print"/>
                        <a:srcRect/>
                        <a:stretch>
                          <a:fillRect/>
                        </a:stretch>
                      </pic:blipFill>
                      <pic:spPr bwMode="auto">
                        <a:xfrm>
                          <a:off x="0" y="0"/>
                          <a:ext cx="2521585" cy="1415415"/>
                        </a:xfrm>
                        <a:prstGeom prst="rect">
                          <a:avLst/>
                        </a:prstGeom>
                        <a:noFill/>
                        <a:ln w="9525">
                          <a:noFill/>
                          <a:miter lim="800000"/>
                          <a:headEnd/>
                          <a:tailEnd/>
                        </a:ln>
                      </pic:spPr>
                    </pic:pic>
                  </a:graphicData>
                </a:graphic>
              </wp:anchor>
            </w:drawing>
          </w:r>
          <w:r w:rsidRPr="001323A5">
            <w:rPr>
              <w:sz w:val="24"/>
              <w:u w:val="single"/>
            </w:rPr>
            <w:t>Expressionism</w:t>
          </w:r>
          <w:r w:rsidRPr="001323A5">
            <w:rPr>
              <w:u w:val="single"/>
            </w:rPr>
            <w:t xml:space="preserve"> </w:t>
          </w:r>
        </w:p>
        <w:p w14:paraId="413ADB01" w14:textId="77777777" w:rsidR="00A25B72" w:rsidRDefault="00A25B72" w:rsidP="00A25B72">
          <w:r>
            <w:t>This art style often uses symbolism and metaphors to portray physical things, concepts and emotions. Such as a black background could be portraying someone as feeling sad or depressed. The art form of expressionism originated from Germany and is used to convey certain moods, ideas and to show the world from a different perspective. An excellent use of expressionism in a video game is in the indie title Limbo in this you play as a child shrouded in darkness trying to find out what has happened from the perspective of this boy.</w:t>
          </w:r>
          <w:r w:rsidRPr="002A5CD4">
            <w:t xml:space="preserve"> </w:t>
          </w:r>
        </w:p>
        <w:p w14:paraId="09F08923" w14:textId="77777777" w:rsidR="00A25B72" w:rsidRDefault="00A25B72" w:rsidP="00A25B72"/>
        <w:p w14:paraId="6BC9BA09" w14:textId="77777777" w:rsidR="00A25B72" w:rsidRDefault="00A25B72" w:rsidP="00A25B72"/>
        <w:p w14:paraId="34F2DF8F" w14:textId="77777777" w:rsidR="00A25B72" w:rsidRPr="001323A5" w:rsidRDefault="00A25B72" w:rsidP="001323A5">
          <w:pPr>
            <w:rPr>
              <w:sz w:val="24"/>
              <w:u w:val="single"/>
            </w:rPr>
          </w:pPr>
          <w:r w:rsidRPr="001323A5">
            <w:rPr>
              <w:sz w:val="24"/>
              <w:u w:val="single"/>
            </w:rPr>
            <w:t>Realism</w:t>
          </w:r>
        </w:p>
        <w:p w14:paraId="64774731" w14:textId="77777777" w:rsidR="00A25B72" w:rsidRDefault="00A25B72" w:rsidP="00A25B72">
          <w:r>
            <w:t>Looks realistic but lacking embellishment or exaggeration usually is minimalistic. Similar to phot realism but often less detail. The reason it is not detailed and lacks stylisation is because this art tries to show tings truthfully.</w:t>
          </w:r>
          <w:r w:rsidRPr="000B5D10">
            <w:t xml:space="preserve"> </w:t>
          </w:r>
          <w:r>
            <w:t>As you can see from this image it uses the realism art form as it is not trying to look good it is simply trying to describe what is happening in the picture and that is it.</w:t>
          </w:r>
          <w:r>
            <w:rPr>
              <w:noProof/>
              <w:lang w:eastAsia="en-GB"/>
            </w:rPr>
            <w:drawing>
              <wp:inline distT="0" distB="0" distL="0" distR="0" wp14:anchorId="237215A5" wp14:editId="6AB51E00">
                <wp:extent cx="4500196" cy="2765879"/>
                <wp:effectExtent l="19050" t="0" r="0" b="0"/>
                <wp:docPr id="426959248" name="Picture 3" descr="The Realism Art Movement">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ealism Art Movement"/>
                        <pic:cNvPicPr>
                          <a:picLocks noChangeAspect="1" noChangeArrowheads="1"/>
                        </pic:cNvPicPr>
                      </pic:nvPicPr>
                      <pic:blipFill>
                        <a:blip r:embed="rId50" cstate="print"/>
                        <a:srcRect/>
                        <a:stretch>
                          <a:fillRect/>
                        </a:stretch>
                      </pic:blipFill>
                      <pic:spPr bwMode="auto">
                        <a:xfrm>
                          <a:off x="0" y="0"/>
                          <a:ext cx="4502499" cy="2767294"/>
                        </a:xfrm>
                        <a:prstGeom prst="rect">
                          <a:avLst/>
                        </a:prstGeom>
                        <a:noFill/>
                        <a:ln w="9525">
                          <a:noFill/>
                          <a:miter lim="800000"/>
                          <a:headEnd/>
                          <a:tailEnd/>
                        </a:ln>
                      </pic:spPr>
                    </pic:pic>
                  </a:graphicData>
                </a:graphic>
              </wp:inline>
            </w:drawing>
          </w:r>
        </w:p>
        <w:p w14:paraId="408A29DD" w14:textId="77777777" w:rsidR="00B31F84" w:rsidRDefault="00B31F84" w:rsidP="00D2637F">
          <w:pPr>
            <w:rPr>
              <w:rFonts w:cstheme="minorHAnsi"/>
            </w:rPr>
          </w:pPr>
        </w:p>
        <w:p w14:paraId="69599B3E" w14:textId="565F0F71" w:rsidR="00D2637F" w:rsidRDefault="00D2637F" w:rsidP="005A3B94">
          <w:pPr>
            <w:pStyle w:val="Heading3"/>
            <w:rPr>
              <w:rFonts w:asciiTheme="minorHAnsi" w:hAnsiTheme="minorHAnsi" w:cstheme="minorHAnsi"/>
              <w:sz w:val="22"/>
              <w:szCs w:val="22"/>
            </w:rPr>
          </w:pPr>
          <w:bookmarkStart w:id="42" w:name="_Toc500834922"/>
          <w:r w:rsidRPr="00051853">
            <w:rPr>
              <w:rFonts w:asciiTheme="minorHAnsi" w:hAnsiTheme="minorHAnsi" w:cstheme="minorHAnsi"/>
              <w:sz w:val="22"/>
              <w:szCs w:val="22"/>
            </w:rPr>
            <w:t>Technical Considerations</w:t>
          </w:r>
          <w:bookmarkEnd w:id="42"/>
        </w:p>
        <w:p w14:paraId="092BCE77" w14:textId="57114298" w:rsidR="005215A3" w:rsidRPr="005215A3" w:rsidRDefault="005215A3" w:rsidP="006C077C">
          <w:pPr>
            <w:rPr>
              <w:sz w:val="24"/>
              <w:u w:val="single"/>
              <w:shd w:val="clear" w:color="auto" w:fill="FAFAFA"/>
            </w:rPr>
          </w:pPr>
          <w:r w:rsidRPr="005215A3">
            <w:rPr>
              <w:sz w:val="24"/>
              <w:u w:val="single"/>
              <w:shd w:val="clear" w:color="auto" w:fill="FAFAFA"/>
            </w:rPr>
            <w:t>Storage of Image Assets</w:t>
          </w:r>
        </w:p>
        <w:p w14:paraId="30846D68" w14:textId="1749E6E6" w:rsidR="006C077C" w:rsidRDefault="006C077C" w:rsidP="006C077C">
          <w:pPr>
            <w:rPr>
              <w:shd w:val="clear" w:color="auto" w:fill="FAFAFA"/>
            </w:rPr>
          </w:pPr>
          <w:r w:rsidRPr="709BF4CB">
            <w:rPr>
              <w:shd w:val="clear" w:color="auto" w:fill="FAFAFA"/>
            </w:rPr>
            <w:t>This is a main hub for everyone in a games development team to access data such as images, sounds and other documents. A lot of work is transferred through this over the internet so only small files can be sent over such as jpeg, tiff and giff files. However, if the image is large in file size for example a game texture when sent over it will be compressed and loose quality.</w:t>
          </w:r>
          <w:r>
            <w:rPr>
              <w:shd w:val="clear" w:color="auto" w:fill="FAFAFA"/>
            </w:rPr>
            <w:t xml:space="preserve"> It would usually look like this </w:t>
          </w:r>
          <w:r>
            <w:rPr>
              <w:shd w:val="clear" w:color="auto" w:fill="FAFAFA"/>
            </w:rPr>
            <w:lastRenderedPageBreak/>
            <w:t xml:space="preserve">picture.                                         </w:t>
          </w:r>
          <w:r w:rsidRPr="007F3325">
            <w:t xml:space="preserve"> </w:t>
          </w:r>
          <w:r>
            <w:rPr>
              <w:noProof/>
              <w:lang w:eastAsia="en-GB"/>
            </w:rPr>
            <w:drawing>
              <wp:inline distT="0" distB="0" distL="0" distR="0" wp14:anchorId="3FF5557E" wp14:editId="41DD9AD0">
                <wp:extent cx="4289898" cy="1968372"/>
                <wp:effectExtent l="0" t="0" r="0" b="0"/>
                <wp:docPr id="1470112896" name="Picture 1470112896" descr="Image result for Storage of Image Asset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torage of Image Asset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7904" cy="1981222"/>
                        </a:xfrm>
                        <a:prstGeom prst="rect">
                          <a:avLst/>
                        </a:prstGeom>
                        <a:noFill/>
                        <a:ln>
                          <a:noFill/>
                        </a:ln>
                      </pic:spPr>
                    </pic:pic>
                  </a:graphicData>
                </a:graphic>
              </wp:inline>
            </w:drawing>
          </w:r>
        </w:p>
        <w:p w14:paraId="6365ED7F" w14:textId="77777777" w:rsidR="006C077C" w:rsidRPr="009F2EB3" w:rsidRDefault="006C077C" w:rsidP="006C077C"/>
        <w:p w14:paraId="4F5DF84B" w14:textId="2580A62D" w:rsidR="006C077C" w:rsidRPr="005215A3" w:rsidRDefault="005215A3" w:rsidP="005215A3">
          <w:pPr>
            <w:rPr>
              <w:rFonts w:cstheme="minorHAnsi"/>
              <w:sz w:val="32"/>
              <w:u w:val="single"/>
            </w:rPr>
          </w:pPr>
          <w:r w:rsidRPr="005215A3">
            <w:rPr>
              <w:rFonts w:cstheme="minorHAnsi"/>
              <w:bCs/>
              <w:color w:val="333333"/>
              <w:sz w:val="24"/>
              <w:szCs w:val="18"/>
              <w:u w:val="single"/>
              <w:shd w:val="clear" w:color="auto" w:fill="FAFAFA"/>
            </w:rPr>
            <w:t>File Naming Convention</w:t>
          </w:r>
        </w:p>
        <w:p w14:paraId="4008C5EE" w14:textId="566BB07D" w:rsidR="006C077C" w:rsidRDefault="006C077C" w:rsidP="005215A3">
          <w:r>
            <w:t xml:space="preserve">A file naming convention helps people to organise their documents making it easier to identify certain files that contain information you are looking for. A good file naming convention can help you and others working with you. A good example of a file naming convention is one my teacher told me to use and it usually looks like “L3-Y1-U78-JKR-Task 1”. So “L3” means level 3, “Y1” means year 1, “U78” means unit 78 and “JKR” are my initials.                      </w:t>
          </w:r>
          <w:r>
            <w:rPr>
              <w:noProof/>
              <w:lang w:eastAsia="en-GB"/>
            </w:rPr>
            <w:drawing>
              <wp:inline distT="0" distB="0" distL="0" distR="0" wp14:anchorId="6D8907CF" wp14:editId="3CFD7FC5">
                <wp:extent cx="2607310" cy="2101215"/>
                <wp:effectExtent l="0" t="0" r="0" b="0"/>
                <wp:docPr id="1470112899" name="Picture 1470112899" descr="Image result for file naming conventio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ile naming conven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7310" cy="2101215"/>
                        </a:xfrm>
                        <a:prstGeom prst="rect">
                          <a:avLst/>
                        </a:prstGeom>
                        <a:noFill/>
                        <a:ln>
                          <a:noFill/>
                        </a:ln>
                      </pic:spPr>
                    </pic:pic>
                  </a:graphicData>
                </a:graphic>
              </wp:inline>
            </w:drawing>
          </w:r>
        </w:p>
        <w:p w14:paraId="7C5E82FF" w14:textId="65DAF176" w:rsidR="005215A3" w:rsidRPr="005215A3" w:rsidRDefault="005215A3" w:rsidP="005215A3">
          <w:pPr>
            <w:rPr>
              <w:sz w:val="24"/>
              <w:u w:val="single"/>
            </w:rPr>
          </w:pPr>
          <w:r w:rsidRPr="005215A3">
            <w:rPr>
              <w:sz w:val="24"/>
              <w:u w:val="single"/>
            </w:rPr>
            <w:t>Asset Management</w:t>
          </w:r>
        </w:p>
        <w:p w14:paraId="2B9E1813" w14:textId="77777777" w:rsidR="006C077C" w:rsidRPr="00773334" w:rsidRDefault="006C077C" w:rsidP="006C077C">
          <w:pPr>
            <w:pStyle w:val="NormalWeb"/>
            <w:spacing w:before="0" w:beforeAutospacing="0" w:after="0" w:afterAutospacing="0"/>
            <w:rPr>
              <w:rFonts w:asciiTheme="minorHAnsi" w:hAnsiTheme="minorHAnsi" w:cstheme="minorBidi"/>
              <w:sz w:val="28"/>
              <w:szCs w:val="28"/>
            </w:rPr>
          </w:pPr>
          <w:r w:rsidRPr="709BF4CB">
            <w:rPr>
              <w:rFonts w:asciiTheme="minorHAnsi" w:hAnsiTheme="minorHAnsi" w:cstheme="minorBidi"/>
              <w:sz w:val="22"/>
              <w:szCs w:val="22"/>
            </w:rPr>
            <w:t>Asset Management plays an important role in games development as if the assets are not managed and stored correctly everything will be unorganised which may result in losing work, sending incorrect files and more importantly time will be wasted trying to search for files. That’s why resources should be managed in both short term and long term.</w:t>
          </w:r>
        </w:p>
        <w:p w14:paraId="6B0E57DB" w14:textId="77777777" w:rsidR="006C077C" w:rsidRPr="00773334" w:rsidRDefault="006C077C" w:rsidP="006C077C">
          <w:pPr>
            <w:spacing w:after="0" w:line="240" w:lineRule="auto"/>
            <w:rPr>
              <w:rFonts w:eastAsia="Times New Roman" w:cstheme="minorHAnsi"/>
              <w:sz w:val="28"/>
              <w:szCs w:val="24"/>
              <w:lang w:eastAsia="en-GB"/>
            </w:rPr>
          </w:pPr>
        </w:p>
        <w:p w14:paraId="204D6D4A" w14:textId="77777777" w:rsidR="006C077C" w:rsidRDefault="006C077C" w:rsidP="006C077C">
          <w:pPr>
            <w:spacing w:after="0" w:line="240" w:lineRule="auto"/>
            <w:rPr>
              <w:noProof/>
              <w:lang w:eastAsia="en-GB"/>
            </w:rPr>
          </w:pPr>
          <w:r w:rsidRPr="709BF4CB">
            <w:rPr>
              <w:rFonts w:eastAsia="Times New Roman"/>
              <w:lang w:eastAsia="en-GB"/>
            </w:rPr>
            <w:t>An example of short term management is to keep the amount of windows on a browser to a minimum as if a bunch of windows were open it would be inefficient when trying to find a certain tab/piece of work causing time to be wasted which is never good in any business. Secondly the computer running the browser might not be able to handle all of the windows causing it to become slow and unresponsive and worst case scenario it could turn off causing work to be lost. Therefore, it would be more efficient to keep browser windows open to a minimum meaning there will be less clutter on the screen making it easier to manage.</w:t>
          </w:r>
          <w:r>
            <w:rPr>
              <w:rFonts w:eastAsia="Times New Roman"/>
              <w:lang w:eastAsia="en-GB"/>
            </w:rPr>
            <w:t xml:space="preserve"> As you don’t want your browser to look like this.</w:t>
          </w:r>
          <w:r w:rsidRPr="000D748D">
            <w:rPr>
              <w:noProof/>
              <w:lang w:eastAsia="en-GB"/>
            </w:rPr>
            <w:t xml:space="preserve"> </w:t>
          </w:r>
        </w:p>
        <w:p w14:paraId="556665C1" w14:textId="77777777" w:rsidR="006C077C" w:rsidRPr="00773334" w:rsidRDefault="006C077C" w:rsidP="006C077C">
          <w:pPr>
            <w:spacing w:after="0" w:line="240" w:lineRule="auto"/>
            <w:rPr>
              <w:rFonts w:eastAsia="Times New Roman"/>
              <w:sz w:val="28"/>
              <w:szCs w:val="28"/>
              <w:lang w:eastAsia="en-GB"/>
            </w:rPr>
          </w:pPr>
          <w:r>
            <w:rPr>
              <w:noProof/>
              <w:lang w:eastAsia="en-GB"/>
            </w:rPr>
            <w:lastRenderedPageBreak/>
            <w:drawing>
              <wp:inline distT="0" distB="0" distL="0" distR="0" wp14:anchorId="641B6DE0" wp14:editId="0B5304E4">
                <wp:extent cx="5155660" cy="859275"/>
                <wp:effectExtent l="0" t="0" r="0" b="0"/>
                <wp:docPr id="1470112897" name="Picture 147011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77340" b="-8897"/>
                        <a:stretch/>
                      </pic:blipFill>
                      <pic:spPr bwMode="auto">
                        <a:xfrm>
                          <a:off x="0" y="0"/>
                          <a:ext cx="5346367" cy="891059"/>
                        </a:xfrm>
                        <a:prstGeom prst="rect">
                          <a:avLst/>
                        </a:prstGeom>
                        <a:ln>
                          <a:noFill/>
                        </a:ln>
                        <a:extLst>
                          <a:ext uri="{53640926-AAD7-44D8-BBD7-CCE9431645EC}">
                            <a14:shadowObscured xmlns:a14="http://schemas.microsoft.com/office/drawing/2010/main"/>
                          </a:ext>
                        </a:extLst>
                      </pic:spPr>
                    </pic:pic>
                  </a:graphicData>
                </a:graphic>
              </wp:inline>
            </w:drawing>
          </w:r>
        </w:p>
        <w:p w14:paraId="545A8DF4" w14:textId="77777777" w:rsidR="006C077C" w:rsidRPr="00773334" w:rsidRDefault="006C077C" w:rsidP="006C077C">
          <w:pPr>
            <w:spacing w:after="0" w:line="240" w:lineRule="auto"/>
            <w:rPr>
              <w:rFonts w:eastAsia="Times New Roman" w:cstheme="minorHAnsi"/>
              <w:sz w:val="28"/>
              <w:szCs w:val="24"/>
              <w:lang w:eastAsia="en-GB"/>
            </w:rPr>
          </w:pPr>
        </w:p>
        <w:p w14:paraId="3104B89C" w14:textId="77777777" w:rsidR="006C077C" w:rsidRPr="00773334" w:rsidRDefault="006C077C" w:rsidP="006C077C">
          <w:pPr>
            <w:spacing w:after="0" w:line="240" w:lineRule="auto"/>
            <w:rPr>
              <w:rFonts w:eastAsia="Times New Roman"/>
              <w:sz w:val="28"/>
              <w:szCs w:val="28"/>
              <w:lang w:eastAsia="en-GB"/>
            </w:rPr>
          </w:pPr>
          <w:r w:rsidRPr="709BF4CB">
            <w:rPr>
              <w:rFonts w:eastAsia="Times New Roman"/>
              <w:lang w:eastAsia="en-GB"/>
            </w:rPr>
            <w:t>A perfect long term management method is to make sure files are stored in the correct place to do this a library of folders should be made which are name accordingly to the content inside. This will make it easier in the work place to find certain files which are needed for work.</w:t>
          </w:r>
        </w:p>
        <w:p w14:paraId="1D2B12E3" w14:textId="77777777" w:rsidR="006C077C" w:rsidRPr="00773334" w:rsidRDefault="006C077C" w:rsidP="006C077C">
          <w:pPr>
            <w:spacing w:after="0" w:line="240" w:lineRule="auto"/>
            <w:rPr>
              <w:rFonts w:eastAsia="Times New Roman" w:cstheme="minorHAnsi"/>
              <w:sz w:val="28"/>
              <w:szCs w:val="24"/>
              <w:lang w:eastAsia="en-GB"/>
            </w:rPr>
          </w:pPr>
        </w:p>
        <w:p w14:paraId="18805C9E" w14:textId="77777777" w:rsidR="006C077C" w:rsidRPr="00773334" w:rsidRDefault="006C077C" w:rsidP="006C077C">
          <w:pPr>
            <w:spacing w:after="0" w:line="240" w:lineRule="auto"/>
            <w:rPr>
              <w:rFonts w:eastAsia="Times New Roman"/>
              <w:sz w:val="28"/>
              <w:szCs w:val="28"/>
              <w:lang w:eastAsia="en-GB"/>
            </w:rPr>
          </w:pPr>
          <w:r w:rsidRPr="709BF4CB">
            <w:rPr>
              <w:rFonts w:eastAsia="Times New Roman"/>
              <w:lang w:eastAsia="en-GB"/>
            </w:rPr>
            <w:t>Another long term management method is to make regular backups of all work in case work is lost. These backups should be dated so it is apparent how old they are. Old backups that are irrelevant should of course be deleted to save space. A perfect example of why backups are important is with the movie Toy Story 2 as this movie was actually never going to be released as while working on it Pixar was near to completion when suddenly there was a server error and huge chunks of the movie was deleted and Pixar realised they couldn’t redo the movie so they were going to scrap it but luckily someone working from home had the entire film backed up on her computer and well as you know they were able to release the film in time all because of one backup.</w:t>
          </w:r>
        </w:p>
        <w:p w14:paraId="0F6DDE30" w14:textId="77777777" w:rsidR="006C077C" w:rsidRPr="004B7FC5" w:rsidRDefault="006C077C" w:rsidP="006C077C">
          <w:pPr>
            <w:rPr>
              <w:color w:val="444444"/>
              <w:sz w:val="20"/>
              <w:szCs w:val="20"/>
            </w:rPr>
          </w:pPr>
          <w:r>
            <w:rPr>
              <w:noProof/>
              <w:lang w:eastAsia="en-GB"/>
            </w:rPr>
            <w:drawing>
              <wp:inline distT="0" distB="0" distL="0" distR="0" wp14:anchorId="0AEF627E" wp14:editId="1CA23013">
                <wp:extent cx="2966936" cy="1981367"/>
                <wp:effectExtent l="0" t="0" r="0" b="0"/>
                <wp:docPr id="1470112898" name="Picture 1470112898" descr="Image result for data backup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ata backup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8097" cy="1988821"/>
                        </a:xfrm>
                        <a:prstGeom prst="rect">
                          <a:avLst/>
                        </a:prstGeom>
                        <a:noFill/>
                        <a:ln>
                          <a:noFill/>
                        </a:ln>
                      </pic:spPr>
                    </pic:pic>
                  </a:graphicData>
                </a:graphic>
              </wp:inline>
            </w:drawing>
          </w:r>
          <w:r>
            <w:rPr>
              <w:rFonts w:ascii="Arial" w:hAnsi="Arial" w:cs="Arial"/>
              <w:color w:val="444444"/>
              <w:sz w:val="20"/>
              <w:szCs w:val="20"/>
            </w:rPr>
            <w:br/>
          </w:r>
          <w:r>
            <w:rPr>
              <w:rFonts w:ascii="Arial" w:hAnsi="Arial" w:cs="Arial"/>
              <w:color w:val="444444"/>
              <w:sz w:val="20"/>
              <w:szCs w:val="20"/>
            </w:rPr>
            <w:br/>
          </w:r>
          <w:r w:rsidRPr="709BF4CB">
            <w:rPr>
              <w:shd w:val="clear" w:color="auto" w:fill="FFFFFF"/>
            </w:rPr>
            <w:t>I acquired this information previously from an excellent YouTube channel this is the video link.</w:t>
          </w:r>
        </w:p>
        <w:p w14:paraId="217CAC42" w14:textId="107A910F" w:rsidR="00BE3EFF" w:rsidRDefault="00AF3965" w:rsidP="006C077C">
          <w:pPr>
            <w:rPr>
              <w:rStyle w:val="Hyperlink"/>
            </w:rPr>
          </w:pPr>
          <w:hyperlink r:id="rId58" w:history="1">
            <w:r w:rsidR="006C077C" w:rsidRPr="00DC09A9">
              <w:rPr>
                <w:rStyle w:val="Hyperlink"/>
              </w:rPr>
              <w:t>https://www.youtube.com/watch?v=Hhr681TpZac</w:t>
            </w:r>
          </w:hyperlink>
        </w:p>
        <w:p w14:paraId="17E033A7" w14:textId="27A20C84" w:rsidR="006C077C" w:rsidRPr="00BE3EFF" w:rsidRDefault="00BE3EFF" w:rsidP="006C077C">
          <w:pPr>
            <w:rPr>
              <w:color w:val="0563C1" w:themeColor="hyperlink"/>
              <w:u w:val="single"/>
            </w:rPr>
          </w:pPr>
          <w:r>
            <w:rPr>
              <w:rStyle w:val="Hyperlink"/>
            </w:rPr>
            <w:br w:type="page"/>
          </w:r>
        </w:p>
        <w:p w14:paraId="66384B4B" w14:textId="70C31D3E" w:rsidR="005B506B" w:rsidRPr="00D91BE6" w:rsidRDefault="005A672D" w:rsidP="005A672D">
          <w:pPr>
            <w:pStyle w:val="Heading1"/>
            <w:rPr>
              <w:rFonts w:asciiTheme="minorHAnsi" w:hAnsiTheme="minorHAnsi" w:cstheme="minorHAnsi"/>
              <w:szCs w:val="22"/>
              <w:u w:val="single"/>
            </w:rPr>
          </w:pPr>
          <w:bookmarkStart w:id="43" w:name="_Toc500834923"/>
          <w:r w:rsidRPr="00D91BE6">
            <w:rPr>
              <w:rFonts w:asciiTheme="minorHAnsi" w:hAnsiTheme="minorHAnsi" w:cstheme="minorHAnsi"/>
              <w:szCs w:val="22"/>
              <w:u w:val="single"/>
            </w:rPr>
            <w:lastRenderedPageBreak/>
            <w:t>Scheduling</w:t>
          </w:r>
          <w:bookmarkEnd w:id="43"/>
          <w:r w:rsidRPr="00D91BE6">
            <w:rPr>
              <w:rFonts w:asciiTheme="minorHAnsi" w:hAnsiTheme="minorHAnsi" w:cstheme="minorHAnsi"/>
              <w:szCs w:val="22"/>
              <w:u w:val="single"/>
            </w:rPr>
            <w:t xml:space="preserve"> </w:t>
          </w:r>
        </w:p>
        <w:p w14:paraId="6A0ED3B5" w14:textId="3EFCDDC9" w:rsidR="00D91BE6" w:rsidRPr="00D91BE6" w:rsidRDefault="00D91BE6" w:rsidP="00D91BE6">
          <w:r>
            <w:t>Version 1</w:t>
          </w:r>
        </w:p>
        <w:p w14:paraId="18AD708A" w14:textId="25F35C69" w:rsidR="005A672D" w:rsidRPr="00051853" w:rsidRDefault="005A672D" w:rsidP="005A672D">
          <w:pPr>
            <w:rPr>
              <w:rFonts w:eastAsiaTheme="majorEastAsia" w:cstheme="minorHAnsi"/>
              <w:color w:val="2E74B5" w:themeColor="accent1" w:themeShade="BF"/>
              <w:u w:val="single"/>
            </w:rPr>
          </w:pPr>
          <w:r w:rsidRPr="00051853">
            <w:rPr>
              <w:rFonts w:cstheme="minorHAnsi"/>
              <w:noProof/>
              <w:lang w:eastAsia="en-GB"/>
            </w:rPr>
            <w:drawing>
              <wp:anchor distT="0" distB="0" distL="114300" distR="114300" simplePos="0" relativeHeight="251656704" behindDoc="1" locked="0" layoutInCell="1" allowOverlap="1" wp14:anchorId="745F7BAC" wp14:editId="0E18740B">
                <wp:simplePos x="0" y="0"/>
                <wp:positionH relativeFrom="page">
                  <wp:posOffset>38100</wp:posOffset>
                </wp:positionH>
                <wp:positionV relativeFrom="paragraph">
                  <wp:posOffset>177800</wp:posOffset>
                </wp:positionV>
                <wp:extent cx="3762375" cy="2552700"/>
                <wp:effectExtent l="0" t="0" r="9525" b="0"/>
                <wp:wrapTight wrapText="bothSides">
                  <wp:wrapPolygon edited="0">
                    <wp:start x="0" y="0"/>
                    <wp:lineTo x="0" y="21439"/>
                    <wp:lineTo x="21545" y="21439"/>
                    <wp:lineTo x="2154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62375" cy="2552700"/>
                        </a:xfrm>
                        <a:prstGeom prst="rect">
                          <a:avLst/>
                        </a:prstGeom>
                      </pic:spPr>
                    </pic:pic>
                  </a:graphicData>
                </a:graphic>
              </wp:anchor>
            </w:drawing>
          </w:r>
          <w:r w:rsidRPr="00051853">
            <w:rPr>
              <w:rFonts w:cstheme="minorHAnsi"/>
            </w:rPr>
            <w:t>This is a screenshot of my schedule created with the MindView software.</w:t>
          </w:r>
        </w:p>
        <w:p w14:paraId="50C30E03" w14:textId="77777777" w:rsidR="005A672D" w:rsidRPr="00051853" w:rsidRDefault="005A672D" w:rsidP="005A672D">
          <w:pPr>
            <w:jc w:val="center"/>
            <w:rPr>
              <w:rFonts w:cstheme="minorHAnsi"/>
            </w:rPr>
          </w:pPr>
        </w:p>
        <w:p w14:paraId="65FD658D" w14:textId="77777777" w:rsidR="005A672D" w:rsidRPr="00051853" w:rsidRDefault="005A672D" w:rsidP="005A672D">
          <w:pPr>
            <w:rPr>
              <w:rFonts w:cstheme="minorHAnsi"/>
            </w:rPr>
          </w:pPr>
        </w:p>
        <w:p w14:paraId="452DB19B" w14:textId="77777777" w:rsidR="005A672D" w:rsidRPr="00051853" w:rsidRDefault="005A672D" w:rsidP="005A672D">
          <w:pPr>
            <w:rPr>
              <w:rFonts w:cstheme="minorHAnsi"/>
            </w:rPr>
          </w:pPr>
        </w:p>
        <w:p w14:paraId="050369EB" w14:textId="77777777" w:rsidR="005A672D" w:rsidRPr="00051853" w:rsidRDefault="005A672D" w:rsidP="005A672D">
          <w:pPr>
            <w:rPr>
              <w:rFonts w:cstheme="minorHAnsi"/>
            </w:rPr>
          </w:pPr>
        </w:p>
        <w:p w14:paraId="6F031158" w14:textId="77777777" w:rsidR="005A672D" w:rsidRPr="00051853" w:rsidRDefault="005A672D" w:rsidP="005A672D">
          <w:pPr>
            <w:rPr>
              <w:rFonts w:cstheme="minorHAnsi"/>
            </w:rPr>
          </w:pPr>
        </w:p>
        <w:p w14:paraId="63BD46EA" w14:textId="2A8AE1D4" w:rsidR="005A672D" w:rsidRPr="00051853" w:rsidRDefault="005A672D" w:rsidP="005A672D">
          <w:pPr>
            <w:rPr>
              <w:rFonts w:cstheme="minorHAnsi"/>
            </w:rPr>
          </w:pPr>
        </w:p>
        <w:p w14:paraId="6F567937" w14:textId="2D064F0B" w:rsidR="005A672D" w:rsidRPr="00051853" w:rsidRDefault="00A66B32" w:rsidP="005A672D">
          <w:pPr>
            <w:rPr>
              <w:rFonts w:cstheme="minorHAnsi"/>
            </w:rPr>
          </w:pPr>
          <w:r w:rsidRPr="00051853">
            <w:rPr>
              <w:rFonts w:cstheme="minorHAnsi"/>
              <w:noProof/>
              <w:lang w:eastAsia="en-GB"/>
            </w:rPr>
            <w:drawing>
              <wp:anchor distT="0" distB="0" distL="114300" distR="114300" simplePos="0" relativeHeight="251655680" behindDoc="1" locked="0" layoutInCell="1" allowOverlap="1" wp14:anchorId="361F4433" wp14:editId="6C3E90DC">
                <wp:simplePos x="0" y="0"/>
                <wp:positionH relativeFrom="page">
                  <wp:align>right</wp:align>
                </wp:positionH>
                <wp:positionV relativeFrom="paragraph">
                  <wp:posOffset>751265</wp:posOffset>
                </wp:positionV>
                <wp:extent cx="10612731" cy="2171700"/>
                <wp:effectExtent l="0" t="0" r="0" b="0"/>
                <wp:wrapTight wrapText="bothSides">
                  <wp:wrapPolygon edited="0">
                    <wp:start x="0" y="0"/>
                    <wp:lineTo x="0" y="21411"/>
                    <wp:lineTo x="21559" y="21411"/>
                    <wp:lineTo x="215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612731" cy="2171700"/>
                        </a:xfrm>
                        <a:prstGeom prst="rect">
                          <a:avLst/>
                        </a:prstGeom>
                      </pic:spPr>
                    </pic:pic>
                  </a:graphicData>
                </a:graphic>
                <wp14:sizeRelH relativeFrom="margin">
                  <wp14:pctWidth>0</wp14:pctWidth>
                </wp14:sizeRelH>
                <wp14:sizeRelV relativeFrom="margin">
                  <wp14:pctHeight>0</wp14:pctHeight>
                </wp14:sizeRelV>
              </wp:anchor>
            </w:drawing>
          </w:r>
        </w:p>
        <w:p w14:paraId="36D04DCB" w14:textId="5BF0DA83" w:rsidR="00CE2F9A" w:rsidRPr="00D91BE6" w:rsidRDefault="00530D0D" w:rsidP="005A672D">
          <w:pPr>
            <w:pStyle w:val="Heading1"/>
            <w:rPr>
              <w:rFonts w:asciiTheme="minorHAnsi" w:hAnsiTheme="minorHAnsi" w:cstheme="minorHAnsi"/>
              <w:szCs w:val="22"/>
              <w:u w:val="single"/>
            </w:rPr>
          </w:pPr>
          <w:bookmarkStart w:id="44" w:name="_Toc500834924"/>
          <w:r w:rsidRPr="00D91BE6">
            <w:rPr>
              <w:rFonts w:asciiTheme="minorHAnsi" w:hAnsiTheme="minorHAnsi" w:cstheme="minorHAnsi"/>
              <w:szCs w:val="22"/>
              <w:u w:val="single"/>
            </w:rPr>
            <w:lastRenderedPageBreak/>
            <w:t>Version 2</w:t>
          </w:r>
          <w:bookmarkEnd w:id="44"/>
        </w:p>
        <w:p w14:paraId="41FBBCA4" w14:textId="7BA59A39" w:rsidR="00530D0D" w:rsidRPr="00051853" w:rsidRDefault="00530D0D" w:rsidP="00530D0D">
          <w:pPr>
            <w:rPr>
              <w:rFonts w:cstheme="minorHAnsi"/>
            </w:rPr>
            <w:sectPr w:rsidR="00530D0D" w:rsidRPr="00051853" w:rsidSect="00BE3EFF">
              <w:headerReference w:type="default" r:id="rId61"/>
              <w:footerReference w:type="default" r:id="rId62"/>
              <w:footerReference w:type="first" r:id="rId63"/>
              <w:pgSz w:w="11906" w:h="16838"/>
              <w:pgMar w:top="1440" w:right="1440" w:bottom="1440" w:left="1440" w:header="708" w:footer="708" w:gutter="0"/>
              <w:pgNumType w:start="0"/>
              <w:cols w:space="708"/>
              <w:titlePg/>
              <w:docGrid w:linePitch="360"/>
            </w:sectPr>
          </w:pPr>
          <w:r w:rsidRPr="00051853">
            <w:rPr>
              <w:rFonts w:cstheme="minorHAnsi"/>
              <w:noProof/>
              <w:lang w:eastAsia="en-GB"/>
            </w:rPr>
            <w:drawing>
              <wp:inline distT="0" distB="0" distL="0" distR="0" wp14:anchorId="4ADD1010" wp14:editId="1DBE1EA4">
                <wp:extent cx="3819525" cy="2714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9525" cy="2714625"/>
                        </a:xfrm>
                        <a:prstGeom prst="rect">
                          <a:avLst/>
                        </a:prstGeom>
                      </pic:spPr>
                    </pic:pic>
                  </a:graphicData>
                </a:graphic>
              </wp:inline>
            </w:drawing>
          </w:r>
          <w:r w:rsidRPr="00051853">
            <w:rPr>
              <w:rFonts w:cstheme="minorHAnsi"/>
              <w:noProof/>
              <w:lang w:eastAsia="en-GB"/>
            </w:rPr>
            <w:t xml:space="preserve"> </w:t>
          </w:r>
          <w:r w:rsidR="00CB7D94" w:rsidRPr="00051853">
            <w:rPr>
              <w:rFonts w:cstheme="minorHAnsi"/>
              <w:noProof/>
              <w:lang w:eastAsia="en-GB"/>
            </w:rPr>
            <w:t>=</w:t>
          </w:r>
          <w:r w:rsidRPr="00051853">
            <w:rPr>
              <w:rFonts w:cstheme="minorHAnsi"/>
              <w:noProof/>
              <w:lang w:eastAsia="en-GB"/>
            </w:rPr>
            <w:drawing>
              <wp:inline distT="0" distB="0" distL="0" distR="0" wp14:anchorId="62CCC51F" wp14:editId="70622F9D">
                <wp:extent cx="886333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63330" cy="1803400"/>
                        </a:xfrm>
                        <a:prstGeom prst="rect">
                          <a:avLst/>
                        </a:prstGeom>
                      </pic:spPr>
                    </pic:pic>
                  </a:graphicData>
                </a:graphic>
              </wp:inline>
            </w:drawing>
          </w:r>
        </w:p>
        <w:p w14:paraId="63C349C8" w14:textId="3B7E6127" w:rsidR="00CB7D94" w:rsidRPr="00051853" w:rsidRDefault="00CB7D94" w:rsidP="00E95864">
          <w:pPr>
            <w:rPr>
              <w:u w:val="single"/>
            </w:rPr>
          </w:pPr>
          <w:bookmarkStart w:id="45" w:name="_Toc500834925"/>
          <w:r w:rsidRPr="0021637C">
            <w:rPr>
              <w:rStyle w:val="Heading1Char"/>
            </w:rPr>
            <w:lastRenderedPageBreak/>
            <w:t>Game Evaluation</w:t>
          </w:r>
          <w:bookmarkEnd w:id="45"/>
          <w:r w:rsidRPr="00051853">
            <w:rPr>
              <w:noProof/>
              <w:lang w:eastAsia="en-GB"/>
            </w:rPr>
            <w:drawing>
              <wp:inline distT="0" distB="0" distL="0" distR="0" wp14:anchorId="2D40EAB9" wp14:editId="280622E4">
                <wp:extent cx="5973417" cy="8433993"/>
                <wp:effectExtent l="0" t="0" r="889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85271" cy="8450730"/>
                        </a:xfrm>
                        <a:prstGeom prst="rect">
                          <a:avLst/>
                        </a:prstGeom>
                      </pic:spPr>
                    </pic:pic>
                  </a:graphicData>
                </a:graphic>
              </wp:inline>
            </w:drawing>
          </w:r>
          <w:r w:rsidRPr="00051853">
            <w:rPr>
              <w:noProof/>
              <w:lang w:eastAsia="en-GB"/>
            </w:rPr>
            <w:t xml:space="preserve"> </w:t>
          </w:r>
          <w:r w:rsidRPr="00051853">
            <w:rPr>
              <w:noProof/>
              <w:lang w:eastAsia="en-GB"/>
            </w:rPr>
            <w:lastRenderedPageBreak/>
            <w:drawing>
              <wp:inline distT="0" distB="0" distL="0" distR="0" wp14:anchorId="2819AB9F" wp14:editId="26A16B89">
                <wp:extent cx="6168414" cy="3561907"/>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76966" cy="3566845"/>
                        </a:xfrm>
                        <a:prstGeom prst="rect">
                          <a:avLst/>
                        </a:prstGeom>
                      </pic:spPr>
                    </pic:pic>
                  </a:graphicData>
                </a:graphic>
              </wp:inline>
            </w:drawing>
          </w:r>
        </w:p>
        <w:p w14:paraId="6678F112" w14:textId="073014C3" w:rsidR="00A66B32" w:rsidRPr="00A66B32" w:rsidRDefault="00A66B32" w:rsidP="005A672D">
          <w:pPr>
            <w:pStyle w:val="Heading1"/>
            <w:rPr>
              <w:rFonts w:asciiTheme="minorHAnsi" w:hAnsiTheme="minorHAnsi" w:cstheme="minorHAnsi"/>
              <w:sz w:val="36"/>
              <w:szCs w:val="36"/>
              <w:u w:val="single"/>
            </w:rPr>
          </w:pPr>
          <w:bookmarkStart w:id="46" w:name="_Toc500834926"/>
          <w:r w:rsidRPr="00A66B32">
            <w:rPr>
              <w:rFonts w:asciiTheme="minorHAnsi" w:hAnsiTheme="minorHAnsi" w:cstheme="minorHAnsi"/>
              <w:sz w:val="36"/>
              <w:szCs w:val="36"/>
              <w:u w:val="single"/>
            </w:rPr>
            <w:t>Game Ideas</w:t>
          </w:r>
          <w:bookmarkEnd w:id="46"/>
        </w:p>
        <w:p w14:paraId="637516A2" w14:textId="4504DC01" w:rsidR="005A672D" w:rsidRPr="00A66B32" w:rsidRDefault="005A672D" w:rsidP="005A672D">
          <w:pPr>
            <w:pStyle w:val="Heading1"/>
            <w:rPr>
              <w:rFonts w:asciiTheme="minorHAnsi" w:hAnsiTheme="minorHAnsi" w:cstheme="minorHAnsi"/>
              <w:u w:val="single"/>
            </w:rPr>
          </w:pPr>
          <w:bookmarkStart w:id="47" w:name="_Toc500834927"/>
          <w:r w:rsidRPr="00A66B32">
            <w:rPr>
              <w:rFonts w:asciiTheme="minorHAnsi" w:hAnsiTheme="minorHAnsi" w:cstheme="minorHAnsi"/>
              <w:u w:val="single"/>
            </w:rPr>
            <w:t>Shanty Town Game Mood Board</w:t>
          </w:r>
          <w:bookmarkEnd w:id="47"/>
        </w:p>
        <w:p w14:paraId="1DF2352C" w14:textId="77777777" w:rsidR="005A672D" w:rsidRPr="00051853" w:rsidRDefault="005A672D" w:rsidP="005A672D">
          <w:pPr>
            <w:rPr>
              <w:rFonts w:cstheme="minorHAnsi"/>
            </w:rPr>
          </w:pPr>
          <w:r w:rsidRPr="00051853">
            <w:rPr>
              <w:rFonts w:cstheme="minorHAnsi"/>
            </w:rPr>
            <w:t xml:space="preserve"> Gameplay: Parkour, Obstacles/Puzzles like the game Little Nightmares where the character is so small compared to the rest of the world and you never feel safe but also like the game Inside where you have to hide from the enemies and make your way past them. In the game when necessary the child will be able to throw rocks to stun enemies or hit objects to solve puzzles. </w:t>
          </w:r>
        </w:p>
        <w:p w14:paraId="6FEE972C" w14:textId="77777777" w:rsidR="005A672D" w:rsidRPr="00051853" w:rsidRDefault="005A672D" w:rsidP="005A672D">
          <w:pPr>
            <w:rPr>
              <w:rFonts w:cstheme="minorHAnsi"/>
            </w:rPr>
          </w:pPr>
          <w:r w:rsidRPr="00051853">
            <w:rPr>
              <w:rFonts w:cstheme="minorHAnsi"/>
              <w:noProof/>
              <w:lang w:eastAsia="en-GB"/>
            </w:rPr>
            <w:drawing>
              <wp:inline distT="0" distB="0" distL="0" distR="0" wp14:anchorId="5941404B" wp14:editId="374C591C">
                <wp:extent cx="2676525" cy="1505545"/>
                <wp:effectExtent l="0" t="0" r="0" b="0"/>
                <wp:docPr id="12" name="Picture 12" descr="Image result for little nightmares">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ttle nightmar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89156" cy="1512650"/>
                        </a:xfrm>
                        <a:prstGeom prst="rect">
                          <a:avLst/>
                        </a:prstGeom>
                        <a:noFill/>
                        <a:ln>
                          <a:noFill/>
                        </a:ln>
                      </pic:spPr>
                    </pic:pic>
                  </a:graphicData>
                </a:graphic>
              </wp:inline>
            </w:drawing>
          </w:r>
          <w:r w:rsidRPr="00051853">
            <w:rPr>
              <w:rFonts w:cstheme="minorHAnsi"/>
              <w:noProof/>
              <w:lang w:eastAsia="en-GB"/>
            </w:rPr>
            <w:drawing>
              <wp:inline distT="0" distB="0" distL="0" distR="0" wp14:anchorId="0703552D" wp14:editId="021E9E0F">
                <wp:extent cx="2665562" cy="1499377"/>
                <wp:effectExtent l="0" t="0" r="1905" b="5715"/>
                <wp:docPr id="13" name="Picture 13" descr="Image result for insid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sid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86945" cy="1511405"/>
                        </a:xfrm>
                        <a:prstGeom prst="rect">
                          <a:avLst/>
                        </a:prstGeom>
                        <a:noFill/>
                        <a:ln>
                          <a:noFill/>
                        </a:ln>
                      </pic:spPr>
                    </pic:pic>
                  </a:graphicData>
                </a:graphic>
              </wp:inline>
            </w:drawing>
          </w:r>
        </w:p>
        <w:p w14:paraId="2F2A6A0C" w14:textId="77777777" w:rsidR="005A672D" w:rsidRPr="00051853" w:rsidRDefault="005A672D" w:rsidP="005A672D">
          <w:pPr>
            <w:rPr>
              <w:rFonts w:cstheme="minorHAnsi"/>
            </w:rPr>
          </w:pPr>
          <w:r w:rsidRPr="00051853">
            <w:rPr>
              <w:rFonts w:cstheme="minorHAnsi"/>
            </w:rPr>
            <w:t xml:space="preserve">Colours: Dreary colours, brown, dark brown etcetera </w:t>
          </w:r>
        </w:p>
        <w:p w14:paraId="093319F7" w14:textId="77777777" w:rsidR="005A672D" w:rsidRPr="00051853" w:rsidRDefault="005A672D" w:rsidP="005A672D">
          <w:pPr>
            <w:rPr>
              <w:rFonts w:cstheme="minorHAnsi"/>
              <w:color w:val="996633"/>
            </w:rPr>
          </w:pPr>
          <w:r w:rsidRPr="00051853">
            <w:rPr>
              <w:rFonts w:cstheme="minorHAnsi"/>
              <w:noProof/>
              <w:lang w:eastAsia="en-GB"/>
            </w:rPr>
            <w:drawing>
              <wp:inline distT="0" distB="0" distL="0" distR="0" wp14:anchorId="36E29481" wp14:editId="2D67F8A0">
                <wp:extent cx="4352925" cy="723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2925" cy="723900"/>
                        </a:xfrm>
                        <a:prstGeom prst="rect">
                          <a:avLst/>
                        </a:prstGeom>
                      </pic:spPr>
                    </pic:pic>
                  </a:graphicData>
                </a:graphic>
              </wp:inline>
            </w:drawing>
          </w:r>
        </w:p>
        <w:p w14:paraId="0877D6C6" w14:textId="77777777" w:rsidR="005A672D" w:rsidRPr="00051853" w:rsidRDefault="005A672D" w:rsidP="005A672D">
          <w:pPr>
            <w:rPr>
              <w:rFonts w:cstheme="minorHAnsi"/>
            </w:rPr>
          </w:pPr>
          <w:r w:rsidRPr="00051853">
            <w:rPr>
              <w:rFonts w:cstheme="minorHAnsi"/>
            </w:rPr>
            <w:t>Player: Young child – Silent protagonist, will wear a bright coloured t-shirt so the player can see them on the screen.</w:t>
          </w:r>
        </w:p>
        <w:p w14:paraId="78772CB0" w14:textId="77777777" w:rsidR="005A672D" w:rsidRPr="00051853" w:rsidRDefault="005A672D" w:rsidP="005A672D">
          <w:pPr>
            <w:rPr>
              <w:rFonts w:cstheme="minorHAnsi"/>
            </w:rPr>
          </w:pPr>
          <w:r w:rsidRPr="00051853">
            <w:rPr>
              <w:rFonts w:cstheme="minorHAnsi"/>
            </w:rPr>
            <w:t xml:space="preserve">Setting: A shanty town </w:t>
          </w:r>
        </w:p>
        <w:p w14:paraId="0EFA5613" w14:textId="77777777" w:rsidR="005A672D" w:rsidRPr="00051853" w:rsidRDefault="005A672D" w:rsidP="005A672D">
          <w:pPr>
            <w:rPr>
              <w:rFonts w:cstheme="minorHAnsi"/>
            </w:rPr>
          </w:pPr>
          <w:r w:rsidRPr="00051853">
            <w:rPr>
              <w:rFonts w:cstheme="minorHAnsi"/>
            </w:rPr>
            <w:lastRenderedPageBreak/>
            <w:t>Target Audience: 12+</w:t>
          </w:r>
        </w:p>
        <w:p w14:paraId="34C4CD60" w14:textId="77777777" w:rsidR="005A672D" w:rsidRPr="00051853" w:rsidRDefault="005A672D" w:rsidP="005A672D">
          <w:pPr>
            <w:rPr>
              <w:rFonts w:cstheme="minorHAnsi"/>
            </w:rPr>
          </w:pPr>
          <w:r w:rsidRPr="00051853">
            <w:rPr>
              <w:rFonts w:cstheme="minorHAnsi"/>
            </w:rPr>
            <w:t>Story: The player a young child tries to steal bread from a shop keep in a shanty town and ends up getting caught, the punishment is death he has to escape and run away everyone is trying to chase him so he has to jump onto unsafe roofs and run for his life until he gets to the big city. Safety. He has to do all of this while still maintaining his health by getting food and drink, washing and well not dying from sharp objects. The boy’s objective is to make it to the big city where he has heard dreams come true and people don’t starve there. At the end of the game when the boy makes it to the big city he ends up getting finally caught by the guard who first threw him in jail he takes him to the local police station to meet his parents which the guard was trying to do in the first place. The guards and everyone calls the child boy but when he meets his parents at the end of the game he finds out his name is Mvulana which is Swahili for boy so the whole game everyone was just calling out his name to get him home safe to his parents.</w:t>
          </w:r>
        </w:p>
        <w:p w14:paraId="7D07B7BC" w14:textId="77777777" w:rsidR="005A672D" w:rsidRPr="00051853" w:rsidRDefault="005A672D" w:rsidP="005A672D">
          <w:pPr>
            <w:rPr>
              <w:rFonts w:cstheme="minorHAnsi"/>
              <w:noProof/>
              <w:lang w:eastAsia="en-GB"/>
            </w:rPr>
          </w:pPr>
        </w:p>
        <w:p w14:paraId="2C209BA9" w14:textId="77777777" w:rsidR="005A672D" w:rsidRPr="00051853" w:rsidRDefault="005A672D" w:rsidP="005A672D">
          <w:pPr>
            <w:rPr>
              <w:rFonts w:cstheme="minorHAnsi"/>
            </w:rPr>
          </w:pPr>
          <w:r w:rsidRPr="00051853">
            <w:rPr>
              <w:rFonts w:cstheme="minorHAnsi"/>
              <w:noProof/>
              <w:lang w:eastAsia="en-GB"/>
            </w:rPr>
            <mc:AlternateContent>
              <mc:Choice Requires="wps">
                <w:drawing>
                  <wp:anchor distT="0" distB="0" distL="114300" distR="114300" simplePos="0" relativeHeight="251654656" behindDoc="0" locked="0" layoutInCell="1" allowOverlap="1" wp14:anchorId="08B9CAD9" wp14:editId="5AA7AD90">
                    <wp:simplePos x="0" y="0"/>
                    <wp:positionH relativeFrom="column">
                      <wp:posOffset>3132306</wp:posOffset>
                    </wp:positionH>
                    <wp:positionV relativeFrom="paragraph">
                      <wp:posOffset>2021246</wp:posOffset>
                    </wp:positionV>
                    <wp:extent cx="2694562" cy="642025"/>
                    <wp:effectExtent l="0" t="0" r="10795" b="24765"/>
                    <wp:wrapNone/>
                    <wp:docPr id="3" name="Text Box 3"/>
                    <wp:cNvGraphicFramePr/>
                    <a:graphic xmlns:a="http://schemas.openxmlformats.org/drawingml/2006/main">
                      <a:graphicData uri="http://schemas.microsoft.com/office/word/2010/wordprocessingShape">
                        <wps:wsp>
                          <wps:cNvSpPr txBox="1"/>
                          <wps:spPr>
                            <a:xfrm>
                              <a:off x="0" y="0"/>
                              <a:ext cx="2694562" cy="642025"/>
                            </a:xfrm>
                            <a:prstGeom prst="rect">
                              <a:avLst/>
                            </a:prstGeom>
                            <a:solidFill>
                              <a:schemeClr val="lt1"/>
                            </a:solidFill>
                            <a:ln w="6350">
                              <a:solidFill>
                                <a:prstClr val="black"/>
                              </a:solidFill>
                            </a:ln>
                          </wps:spPr>
                          <wps:txbx>
                            <w:txbxContent>
                              <w:p w14:paraId="210B6F1A" w14:textId="77777777" w:rsidR="00AF3965" w:rsidRDefault="00AF3965" w:rsidP="005A672D">
                                <w:r>
                                  <w:t>He would have to climb up places like this while avoiding guards and thief’s or just criminals.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9CAD9" id="Text Box 3" o:spid="_x0000_s1032" type="#_x0000_t202" style="position:absolute;margin-left:246.65pt;margin-top:159.15pt;width:212.15pt;height:50.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" fillcolor="white [3201]" strokeweight=".5pt">
                    <v:textbox>
                      <w:txbxContent>
                        <w:p w14:paraId="210B6F1A" w14:textId="77777777" w:rsidR="00AF3965" w:rsidRDefault="00AF3965" w:rsidP="005A672D">
                          <w:r>
                            <w:t>He would have to climb up places like this while avoiding guards and thief’s or just criminals.</w:t>
                          </w:r>
                        </w:p>
                      </w:txbxContent>
                    </v:textbox>
                  </v:shape>
                </w:pict>
              </mc:Fallback>
            </mc:AlternateContent>
          </w:r>
          <w:r w:rsidRPr="00051853">
            <w:rPr>
              <w:rFonts w:cstheme="minorHAnsi"/>
              <w:noProof/>
              <w:lang w:eastAsia="en-GB"/>
            </w:rPr>
            <w:drawing>
              <wp:inline distT="0" distB="0" distL="0" distR="0" wp14:anchorId="6DBA5922" wp14:editId="20FA55CE">
                <wp:extent cx="3094205" cy="1974715"/>
                <wp:effectExtent l="0" t="0" r="0" b="6985"/>
                <wp:docPr id="1" name="Picture 1" descr="Image result for shanty town">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hanty town"/>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3017"/>
                        <a:stretch/>
                      </pic:blipFill>
                      <pic:spPr bwMode="auto">
                        <a:xfrm>
                          <a:off x="0" y="0"/>
                          <a:ext cx="3108010" cy="1983525"/>
                        </a:xfrm>
                        <a:prstGeom prst="rect">
                          <a:avLst/>
                        </a:prstGeom>
                        <a:noFill/>
                        <a:ln>
                          <a:noFill/>
                        </a:ln>
                        <a:extLst>
                          <a:ext uri="{53640926-AAD7-44D8-BBD7-CCE9431645EC}">
                            <a14:shadowObscured xmlns:a14="http://schemas.microsoft.com/office/drawing/2010/main"/>
                          </a:ext>
                        </a:extLst>
                      </pic:spPr>
                    </pic:pic>
                  </a:graphicData>
                </a:graphic>
              </wp:inline>
            </w:drawing>
          </w:r>
          <w:r w:rsidRPr="00051853">
            <w:rPr>
              <w:rFonts w:cstheme="minorHAnsi"/>
              <w:noProof/>
              <w:lang w:eastAsia="en-GB"/>
            </w:rPr>
            <w:drawing>
              <wp:inline distT="0" distB="0" distL="0" distR="0" wp14:anchorId="3EBA7B68" wp14:editId="131D07C5">
                <wp:extent cx="2626468" cy="1969960"/>
                <wp:effectExtent l="0" t="0" r="2540" b="0"/>
                <wp:docPr id="2" name="Picture 2" descr="Image result for shanty town">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hanty tow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46643" cy="1985092"/>
                        </a:xfrm>
                        <a:prstGeom prst="rect">
                          <a:avLst/>
                        </a:prstGeom>
                        <a:noFill/>
                        <a:ln>
                          <a:noFill/>
                        </a:ln>
                      </pic:spPr>
                    </pic:pic>
                  </a:graphicData>
                </a:graphic>
              </wp:inline>
            </w:drawing>
          </w:r>
        </w:p>
        <w:p w14:paraId="7A007FAD" w14:textId="77777777" w:rsidR="005A672D" w:rsidRPr="00051853" w:rsidRDefault="005A672D" w:rsidP="005A672D">
          <w:pPr>
            <w:rPr>
              <w:rFonts w:cstheme="minorHAnsi"/>
            </w:rPr>
          </w:pPr>
        </w:p>
        <w:p w14:paraId="002F1586" w14:textId="77777777" w:rsidR="005A672D" w:rsidRPr="00051853" w:rsidRDefault="005A672D" w:rsidP="005A672D">
          <w:pPr>
            <w:rPr>
              <w:rFonts w:cstheme="minorHAnsi"/>
            </w:rPr>
          </w:pPr>
        </w:p>
        <w:p w14:paraId="29596AF5" w14:textId="77777777" w:rsidR="005A672D" w:rsidRPr="00051853" w:rsidRDefault="005A672D" w:rsidP="005A672D">
          <w:pPr>
            <w:rPr>
              <w:rFonts w:cstheme="minorHAnsi"/>
            </w:rPr>
          </w:pPr>
        </w:p>
        <w:p w14:paraId="6668F219" w14:textId="77777777" w:rsidR="005A672D" w:rsidRPr="00051853" w:rsidRDefault="005A672D" w:rsidP="005A672D">
          <w:pPr>
            <w:rPr>
              <w:rFonts w:cstheme="minorHAnsi"/>
              <w:noProof/>
              <w:lang w:eastAsia="en-GB"/>
            </w:rPr>
          </w:pPr>
          <w:r w:rsidRPr="00051853">
            <w:rPr>
              <w:rFonts w:cstheme="minorHAnsi"/>
            </w:rPr>
            <w:t xml:space="preserve">Enemies: Guards who look like the picture but without the turban. </w:t>
          </w:r>
        </w:p>
        <w:p w14:paraId="631CA10A" w14:textId="77777777" w:rsidR="005A672D" w:rsidRPr="00051853" w:rsidRDefault="005A672D" w:rsidP="005A672D">
          <w:pPr>
            <w:rPr>
              <w:rFonts w:cstheme="minorHAnsi"/>
            </w:rPr>
          </w:pPr>
          <w:r w:rsidRPr="00051853">
            <w:rPr>
              <w:rFonts w:cstheme="minorHAnsi"/>
              <w:noProof/>
              <w:lang w:eastAsia="en-GB"/>
            </w:rPr>
            <w:drawing>
              <wp:inline distT="0" distB="0" distL="0" distR="0" wp14:anchorId="5BBFD2E0" wp14:editId="6909D20F">
                <wp:extent cx="1326807" cy="1114425"/>
                <wp:effectExtent l="0" t="0" r="6985" b="0"/>
                <wp:docPr id="4" name="Picture 4" descr="Image result for aladdin's guards">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laddin's guard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1389" t="10325" r="17169"/>
                        <a:stretch/>
                      </pic:blipFill>
                      <pic:spPr bwMode="auto">
                        <a:xfrm>
                          <a:off x="0" y="0"/>
                          <a:ext cx="1344725" cy="1129475"/>
                        </a:xfrm>
                        <a:prstGeom prst="rect">
                          <a:avLst/>
                        </a:prstGeom>
                        <a:noFill/>
                        <a:ln>
                          <a:noFill/>
                        </a:ln>
                        <a:extLst>
                          <a:ext uri="{53640926-AAD7-44D8-BBD7-CCE9431645EC}">
                            <a14:shadowObscured xmlns:a14="http://schemas.microsoft.com/office/drawing/2010/main"/>
                          </a:ext>
                        </a:extLst>
                      </pic:spPr>
                    </pic:pic>
                  </a:graphicData>
                </a:graphic>
              </wp:inline>
            </w:drawing>
          </w:r>
        </w:p>
        <w:p w14:paraId="1242794A" w14:textId="1471694F" w:rsidR="00CE2F9A" w:rsidRPr="00051853" w:rsidRDefault="005A672D" w:rsidP="005A672D">
          <w:pPr>
            <w:rPr>
              <w:rFonts w:cstheme="minorHAnsi"/>
            </w:rPr>
          </w:pPr>
          <w:r w:rsidRPr="00051853">
            <w:rPr>
              <w:rFonts w:cstheme="minorHAnsi"/>
            </w:rPr>
            <w:t>Sound: You can hear the guards shouting when they come close. The falling of scrap metal. The footsteps of the young boy when he walks.</w:t>
          </w:r>
        </w:p>
        <w:p w14:paraId="2885DC38" w14:textId="77777777" w:rsidR="005A672D" w:rsidRPr="00051853" w:rsidRDefault="005A672D" w:rsidP="005A672D">
          <w:pPr>
            <w:rPr>
              <w:rFonts w:cstheme="minorHAnsi"/>
            </w:rPr>
          </w:pPr>
        </w:p>
        <w:p w14:paraId="0D6C3B28" w14:textId="77777777" w:rsidR="00CE2F9A" w:rsidRPr="00051853" w:rsidRDefault="00CE2F9A">
          <w:pPr>
            <w:rPr>
              <w:rFonts w:eastAsiaTheme="majorEastAsia" w:cstheme="minorHAnsi"/>
              <w:color w:val="2E74B5" w:themeColor="accent1" w:themeShade="BF"/>
              <w:u w:val="single"/>
            </w:rPr>
          </w:pPr>
          <w:r w:rsidRPr="00051853">
            <w:rPr>
              <w:rFonts w:cstheme="minorHAnsi"/>
              <w:u w:val="single"/>
            </w:rPr>
            <w:br w:type="page"/>
          </w:r>
        </w:p>
        <w:p w14:paraId="63DD48AF" w14:textId="4D2E89E0" w:rsidR="005A672D" w:rsidRPr="00A66B32" w:rsidRDefault="005A672D" w:rsidP="005A672D">
          <w:pPr>
            <w:pStyle w:val="Heading1"/>
            <w:rPr>
              <w:rFonts w:asciiTheme="minorHAnsi" w:hAnsiTheme="minorHAnsi" w:cstheme="minorHAnsi"/>
              <w:szCs w:val="22"/>
              <w:u w:val="single"/>
            </w:rPr>
          </w:pPr>
          <w:bookmarkStart w:id="48" w:name="_Toc500834928"/>
          <w:r w:rsidRPr="00A66B32">
            <w:rPr>
              <w:rFonts w:asciiTheme="minorHAnsi" w:hAnsiTheme="minorHAnsi" w:cstheme="minorHAnsi"/>
              <w:szCs w:val="22"/>
              <w:u w:val="single"/>
            </w:rPr>
            <w:lastRenderedPageBreak/>
            <w:t>Story Board</w:t>
          </w:r>
          <w:bookmarkEnd w:id="48"/>
        </w:p>
        <w:tbl>
          <w:tblPr>
            <w:tblStyle w:val="TableGrid"/>
            <w:tblW w:w="0" w:type="auto"/>
            <w:tblLook w:val="04A0" w:firstRow="1" w:lastRow="0" w:firstColumn="1" w:lastColumn="0" w:noHBand="0" w:noVBand="1"/>
          </w:tblPr>
          <w:tblGrid>
            <w:gridCol w:w="4474"/>
            <w:gridCol w:w="4542"/>
          </w:tblGrid>
          <w:tr w:rsidR="005A672D" w:rsidRPr="00051853" w14:paraId="5F2D4F62" w14:textId="77777777" w:rsidTr="00D91BE6">
            <w:tc>
              <w:tcPr>
                <w:tcW w:w="4508" w:type="dxa"/>
              </w:tcPr>
              <w:p w14:paraId="5F5A57B4" w14:textId="77777777" w:rsidR="005A672D" w:rsidRPr="00051853" w:rsidRDefault="005A672D" w:rsidP="00D91BE6">
                <w:pPr>
                  <w:rPr>
                    <w:rFonts w:cstheme="minorHAnsi"/>
                    <w:u w:val="single"/>
                  </w:rPr>
                </w:pPr>
                <w:r w:rsidRPr="00051853">
                  <w:rPr>
                    <w:rFonts w:cstheme="minorHAnsi"/>
                    <w:u w:val="single"/>
                  </w:rPr>
                  <w:t>Scene 1</w:t>
                </w:r>
              </w:p>
            </w:tc>
            <w:tc>
              <w:tcPr>
                <w:tcW w:w="4508" w:type="dxa"/>
              </w:tcPr>
              <w:p w14:paraId="27E389E1" w14:textId="77777777" w:rsidR="005A672D" w:rsidRPr="00051853" w:rsidRDefault="005A672D" w:rsidP="00D91BE6">
                <w:pPr>
                  <w:rPr>
                    <w:rFonts w:cstheme="minorHAnsi"/>
                    <w:u w:val="single"/>
                  </w:rPr>
                </w:pPr>
                <w:r w:rsidRPr="00051853">
                  <w:rPr>
                    <w:rFonts w:cstheme="minorHAnsi"/>
                    <w:u w:val="single"/>
                  </w:rPr>
                  <w:t>Scene 2</w:t>
                </w:r>
              </w:p>
            </w:tc>
          </w:tr>
          <w:tr w:rsidR="005A672D" w:rsidRPr="00051853" w14:paraId="2D117907" w14:textId="77777777" w:rsidTr="00D91BE6">
            <w:trPr>
              <w:trHeight w:val="2400"/>
            </w:trPr>
            <w:tc>
              <w:tcPr>
                <w:tcW w:w="4508" w:type="dxa"/>
              </w:tcPr>
              <w:p w14:paraId="684B49DA" w14:textId="77777777" w:rsidR="005A672D" w:rsidRPr="00051853" w:rsidRDefault="005A672D" w:rsidP="00D91BE6">
                <w:pPr>
                  <w:rPr>
                    <w:rFonts w:cstheme="minorHAnsi"/>
                    <w:u w:val="single"/>
                  </w:rPr>
                </w:pPr>
                <w:r w:rsidRPr="00051853">
                  <w:rPr>
                    <w:rFonts w:cstheme="minorHAnsi"/>
                    <w:noProof/>
                    <w:lang w:eastAsia="en-GB"/>
                  </w:rPr>
                  <w:drawing>
                    <wp:inline distT="0" distB="0" distL="0" distR="0" wp14:anchorId="38CC7EDD" wp14:editId="182BAFF7">
                      <wp:extent cx="3206589" cy="2647950"/>
                      <wp:effectExtent l="0" t="6667" r="6667" b="6668"/>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3211340" cy="2651873"/>
                              </a:xfrm>
                              <a:prstGeom prst="rect">
                                <a:avLst/>
                              </a:prstGeom>
                            </pic:spPr>
                          </pic:pic>
                        </a:graphicData>
                      </a:graphic>
                    </wp:inline>
                  </w:drawing>
                </w:r>
              </w:p>
            </w:tc>
            <w:tc>
              <w:tcPr>
                <w:tcW w:w="4508" w:type="dxa"/>
              </w:tcPr>
              <w:p w14:paraId="2B5D1593" w14:textId="77777777" w:rsidR="005A672D" w:rsidRPr="00051853" w:rsidRDefault="005A672D" w:rsidP="00D91BE6">
                <w:pPr>
                  <w:rPr>
                    <w:rFonts w:cstheme="minorHAnsi"/>
                    <w:u w:val="single"/>
                  </w:rPr>
                </w:pPr>
                <w:r w:rsidRPr="00051853">
                  <w:rPr>
                    <w:rFonts w:cstheme="minorHAnsi"/>
                    <w:noProof/>
                    <w:lang w:eastAsia="en-GB"/>
                  </w:rPr>
                  <w:drawing>
                    <wp:inline distT="0" distB="0" distL="0" distR="0" wp14:anchorId="5F0A5BBD" wp14:editId="2B6E46AA">
                      <wp:extent cx="3262315" cy="2933700"/>
                      <wp:effectExtent l="0" t="7302" r="7302" b="7303"/>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3270570" cy="2941123"/>
                              </a:xfrm>
                              <a:prstGeom prst="rect">
                                <a:avLst/>
                              </a:prstGeom>
                            </pic:spPr>
                          </pic:pic>
                        </a:graphicData>
                      </a:graphic>
                    </wp:inline>
                  </w:drawing>
                </w:r>
              </w:p>
            </w:tc>
          </w:tr>
          <w:tr w:rsidR="005A672D" w:rsidRPr="00051853" w14:paraId="10B4ADE0" w14:textId="77777777" w:rsidTr="00D91BE6">
            <w:trPr>
              <w:trHeight w:val="1413"/>
            </w:trPr>
            <w:tc>
              <w:tcPr>
                <w:tcW w:w="4508" w:type="dxa"/>
              </w:tcPr>
              <w:p w14:paraId="125CC61B" w14:textId="77777777" w:rsidR="005A672D" w:rsidRPr="00051853" w:rsidRDefault="005A672D" w:rsidP="00D91BE6">
                <w:pPr>
                  <w:rPr>
                    <w:rFonts w:cstheme="minorHAnsi"/>
                  </w:rPr>
                </w:pPr>
                <w:r w:rsidRPr="00051853">
                  <w:rPr>
                    <w:rFonts w:cstheme="minorHAnsi"/>
                  </w:rPr>
                  <w:t>Description: A young boy (the player) wakes up from sleeping on the dirty street floor.</w:t>
                </w:r>
              </w:p>
            </w:tc>
            <w:tc>
              <w:tcPr>
                <w:tcW w:w="4508" w:type="dxa"/>
              </w:tcPr>
              <w:p w14:paraId="0C28B501" w14:textId="77777777" w:rsidR="005A672D" w:rsidRPr="00051853" w:rsidRDefault="005A672D" w:rsidP="00D91BE6">
                <w:pPr>
                  <w:rPr>
                    <w:rFonts w:cstheme="minorHAnsi"/>
                  </w:rPr>
                </w:pPr>
                <w:r w:rsidRPr="00051853">
                  <w:rPr>
                    <w:rFonts w:cstheme="minorHAnsi"/>
                  </w:rPr>
                  <w:t>Description: He walks around (while he player enjoys the scenery/view) and his stomach starts to rumble.</w:t>
                </w:r>
              </w:p>
            </w:tc>
          </w:tr>
          <w:tr w:rsidR="005A672D" w:rsidRPr="00051853" w14:paraId="3B98CD61" w14:textId="77777777" w:rsidTr="00D91BE6">
            <w:tc>
              <w:tcPr>
                <w:tcW w:w="4508" w:type="dxa"/>
              </w:tcPr>
              <w:p w14:paraId="7E7F1AED" w14:textId="77777777" w:rsidR="005A672D" w:rsidRPr="00051853" w:rsidRDefault="005A672D" w:rsidP="00D91BE6">
                <w:pPr>
                  <w:rPr>
                    <w:rFonts w:cstheme="minorHAnsi"/>
                    <w:u w:val="single"/>
                  </w:rPr>
                </w:pPr>
                <w:r w:rsidRPr="00051853">
                  <w:rPr>
                    <w:rFonts w:cstheme="minorHAnsi"/>
                    <w:u w:val="single"/>
                  </w:rPr>
                  <w:t>Scene 3</w:t>
                </w:r>
              </w:p>
            </w:tc>
            <w:tc>
              <w:tcPr>
                <w:tcW w:w="4508" w:type="dxa"/>
              </w:tcPr>
              <w:p w14:paraId="6D38EAE9" w14:textId="77777777" w:rsidR="005A672D" w:rsidRPr="00051853" w:rsidRDefault="005A672D" w:rsidP="00D91BE6">
                <w:pPr>
                  <w:rPr>
                    <w:rFonts w:cstheme="minorHAnsi"/>
                    <w:u w:val="single"/>
                  </w:rPr>
                </w:pPr>
                <w:r w:rsidRPr="00051853">
                  <w:rPr>
                    <w:rFonts w:cstheme="minorHAnsi"/>
                    <w:u w:val="single"/>
                  </w:rPr>
                  <w:t>Scene 4</w:t>
                </w:r>
              </w:p>
            </w:tc>
          </w:tr>
          <w:tr w:rsidR="005A672D" w:rsidRPr="00051853" w14:paraId="612138B7" w14:textId="77777777" w:rsidTr="00D91BE6">
            <w:trPr>
              <w:trHeight w:val="2400"/>
            </w:trPr>
            <w:tc>
              <w:tcPr>
                <w:tcW w:w="4508" w:type="dxa"/>
              </w:tcPr>
              <w:p w14:paraId="700BC8E5" w14:textId="77777777" w:rsidR="005A672D" w:rsidRPr="00051853" w:rsidRDefault="005A672D" w:rsidP="00D91BE6">
                <w:pPr>
                  <w:rPr>
                    <w:rFonts w:cstheme="minorHAnsi"/>
                    <w:u w:val="single"/>
                  </w:rPr>
                </w:pPr>
                <w:r w:rsidRPr="00051853">
                  <w:rPr>
                    <w:rFonts w:cstheme="minorHAnsi"/>
                    <w:noProof/>
                    <w:lang w:eastAsia="en-GB"/>
                  </w:rPr>
                  <w:drawing>
                    <wp:inline distT="0" distB="0" distL="0" distR="0" wp14:anchorId="4099BBE7" wp14:editId="64CA6615">
                      <wp:extent cx="3405187" cy="2638425"/>
                      <wp:effectExtent l="2222" t="0" r="7303" b="7302"/>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3412422" cy="2644031"/>
                              </a:xfrm>
                              <a:prstGeom prst="rect">
                                <a:avLst/>
                              </a:prstGeom>
                            </pic:spPr>
                          </pic:pic>
                        </a:graphicData>
                      </a:graphic>
                    </wp:inline>
                  </w:drawing>
                </w:r>
              </w:p>
            </w:tc>
            <w:tc>
              <w:tcPr>
                <w:tcW w:w="4508" w:type="dxa"/>
              </w:tcPr>
              <w:p w14:paraId="0F26DE0C" w14:textId="77777777" w:rsidR="005A672D" w:rsidRPr="00051853" w:rsidRDefault="005A672D" w:rsidP="00D91BE6">
                <w:pPr>
                  <w:rPr>
                    <w:rFonts w:cstheme="minorHAnsi"/>
                    <w:u w:val="single"/>
                  </w:rPr>
                </w:pPr>
                <w:r w:rsidRPr="00051853">
                  <w:rPr>
                    <w:rFonts w:cstheme="minorHAnsi"/>
                    <w:noProof/>
                    <w:lang w:eastAsia="en-GB"/>
                  </w:rPr>
                  <w:drawing>
                    <wp:inline distT="0" distB="0" distL="0" distR="0" wp14:anchorId="43BB1350" wp14:editId="7AE0BC2D">
                      <wp:extent cx="3379470" cy="2823148"/>
                      <wp:effectExtent l="0" t="7303" r="4128" b="412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3386428" cy="2828960"/>
                              </a:xfrm>
                              <a:prstGeom prst="rect">
                                <a:avLst/>
                              </a:prstGeom>
                            </pic:spPr>
                          </pic:pic>
                        </a:graphicData>
                      </a:graphic>
                    </wp:inline>
                  </w:drawing>
                </w:r>
              </w:p>
            </w:tc>
          </w:tr>
          <w:tr w:rsidR="005A672D" w:rsidRPr="00051853" w14:paraId="17E31BE1" w14:textId="77777777" w:rsidTr="00D91BE6">
            <w:trPr>
              <w:trHeight w:val="1413"/>
            </w:trPr>
            <w:tc>
              <w:tcPr>
                <w:tcW w:w="4508" w:type="dxa"/>
              </w:tcPr>
              <w:p w14:paraId="5289B3D3" w14:textId="77777777" w:rsidR="005A672D" w:rsidRPr="00051853" w:rsidRDefault="005A672D" w:rsidP="00D91BE6">
                <w:pPr>
                  <w:rPr>
                    <w:rFonts w:cstheme="minorHAnsi"/>
                  </w:rPr>
                </w:pPr>
                <w:r w:rsidRPr="00051853">
                  <w:rPr>
                    <w:rFonts w:cstheme="minorHAnsi"/>
                  </w:rPr>
                  <w:lastRenderedPageBreak/>
                  <w:t>Description: The boy finds a stall selling bread but realises he has no money to pay, but his stomach continues to growl and roar.</w:t>
                </w:r>
              </w:p>
            </w:tc>
            <w:tc>
              <w:tcPr>
                <w:tcW w:w="4508" w:type="dxa"/>
              </w:tcPr>
              <w:p w14:paraId="07C47C59" w14:textId="77777777" w:rsidR="005A672D" w:rsidRPr="00051853" w:rsidRDefault="005A672D" w:rsidP="00D91BE6">
                <w:pPr>
                  <w:rPr>
                    <w:rFonts w:cstheme="minorHAnsi"/>
                  </w:rPr>
                </w:pPr>
                <w:r w:rsidRPr="00051853">
                  <w:rPr>
                    <w:rFonts w:cstheme="minorHAnsi"/>
                  </w:rPr>
                  <w:t>Description: He decides to grab the bread and run but as he lays his finger on the bread the shopkeeper grabs his arm and says “Boy! Do you know what we do to thieves!” as he proceeds to pull out a big butchers knife.</w:t>
                </w:r>
              </w:p>
            </w:tc>
          </w:tr>
          <w:tr w:rsidR="005A672D" w:rsidRPr="00051853" w14:paraId="6F68C137" w14:textId="77777777" w:rsidTr="00D91BE6">
            <w:tc>
              <w:tcPr>
                <w:tcW w:w="4508" w:type="dxa"/>
              </w:tcPr>
              <w:p w14:paraId="7EB14D64" w14:textId="77777777" w:rsidR="005A672D" w:rsidRPr="00051853" w:rsidRDefault="005A672D" w:rsidP="00D91BE6">
                <w:pPr>
                  <w:rPr>
                    <w:rFonts w:cstheme="minorHAnsi"/>
                    <w:u w:val="single"/>
                  </w:rPr>
                </w:pPr>
                <w:r w:rsidRPr="00051853">
                  <w:rPr>
                    <w:rFonts w:cstheme="minorHAnsi"/>
                    <w:u w:val="single"/>
                  </w:rPr>
                  <w:t>Scene 5</w:t>
                </w:r>
              </w:p>
            </w:tc>
            <w:tc>
              <w:tcPr>
                <w:tcW w:w="4508" w:type="dxa"/>
              </w:tcPr>
              <w:p w14:paraId="72F3008B" w14:textId="77777777" w:rsidR="005A672D" w:rsidRPr="00051853" w:rsidRDefault="005A672D" w:rsidP="00D91BE6">
                <w:pPr>
                  <w:rPr>
                    <w:rFonts w:cstheme="minorHAnsi"/>
                    <w:u w:val="single"/>
                  </w:rPr>
                </w:pPr>
                <w:r w:rsidRPr="00051853">
                  <w:rPr>
                    <w:rFonts w:cstheme="minorHAnsi"/>
                    <w:u w:val="single"/>
                  </w:rPr>
                  <w:t>Scene 6</w:t>
                </w:r>
              </w:p>
            </w:tc>
          </w:tr>
          <w:tr w:rsidR="005A672D" w:rsidRPr="00051853" w14:paraId="31B61024" w14:textId="77777777" w:rsidTr="00D91BE6">
            <w:trPr>
              <w:trHeight w:val="2400"/>
            </w:trPr>
            <w:tc>
              <w:tcPr>
                <w:tcW w:w="4508" w:type="dxa"/>
              </w:tcPr>
              <w:p w14:paraId="20C94A67" w14:textId="77777777" w:rsidR="005A672D" w:rsidRPr="00051853" w:rsidRDefault="005A672D" w:rsidP="00D91BE6">
                <w:pPr>
                  <w:rPr>
                    <w:rFonts w:cstheme="minorHAnsi"/>
                    <w:u w:val="single"/>
                  </w:rPr>
                </w:pPr>
                <w:r w:rsidRPr="00051853">
                  <w:rPr>
                    <w:rFonts w:cstheme="minorHAnsi"/>
                    <w:noProof/>
                    <w:lang w:eastAsia="en-GB"/>
                  </w:rPr>
                  <w:drawing>
                    <wp:inline distT="0" distB="0" distL="0" distR="0" wp14:anchorId="1A9FFB91" wp14:editId="0682AED7">
                      <wp:extent cx="2933700" cy="289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2933700" cy="2895600"/>
                              </a:xfrm>
                              <a:prstGeom prst="rect">
                                <a:avLst/>
                              </a:prstGeom>
                            </pic:spPr>
                          </pic:pic>
                        </a:graphicData>
                      </a:graphic>
                    </wp:inline>
                  </w:drawing>
                </w:r>
              </w:p>
            </w:tc>
            <w:tc>
              <w:tcPr>
                <w:tcW w:w="4508" w:type="dxa"/>
              </w:tcPr>
              <w:p w14:paraId="653808CA" w14:textId="77777777" w:rsidR="005A672D" w:rsidRPr="00051853" w:rsidRDefault="005A672D" w:rsidP="00D91BE6">
                <w:pPr>
                  <w:rPr>
                    <w:rFonts w:cstheme="minorHAnsi"/>
                    <w:u w:val="single"/>
                  </w:rPr>
                </w:pPr>
                <w:r w:rsidRPr="00051853">
                  <w:rPr>
                    <w:rFonts w:cstheme="minorHAnsi"/>
                    <w:noProof/>
                    <w:lang w:eastAsia="en-GB"/>
                  </w:rPr>
                  <w:drawing>
                    <wp:inline distT="0" distB="0" distL="0" distR="0" wp14:anchorId="5E7A1451" wp14:editId="0C6A59B2">
                      <wp:extent cx="3024812" cy="2747965"/>
                      <wp:effectExtent l="508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3030310" cy="2752960"/>
                              </a:xfrm>
                              <a:prstGeom prst="rect">
                                <a:avLst/>
                              </a:prstGeom>
                            </pic:spPr>
                          </pic:pic>
                        </a:graphicData>
                      </a:graphic>
                    </wp:inline>
                  </w:drawing>
                </w:r>
              </w:p>
            </w:tc>
          </w:tr>
          <w:tr w:rsidR="005A672D" w:rsidRPr="00051853" w14:paraId="2CD42FD8" w14:textId="77777777" w:rsidTr="00D91BE6">
            <w:trPr>
              <w:trHeight w:val="1413"/>
            </w:trPr>
            <w:tc>
              <w:tcPr>
                <w:tcW w:w="4508" w:type="dxa"/>
              </w:tcPr>
              <w:p w14:paraId="3095F7FE" w14:textId="77777777" w:rsidR="005A672D" w:rsidRPr="00051853" w:rsidRDefault="005A672D" w:rsidP="00D91BE6">
                <w:pPr>
                  <w:rPr>
                    <w:rFonts w:cstheme="minorHAnsi"/>
                  </w:rPr>
                </w:pPr>
                <w:r w:rsidRPr="00051853">
                  <w:rPr>
                    <w:rFonts w:cstheme="minorHAnsi"/>
                  </w:rPr>
                  <w:t>Description: Suddenly a guard shouts stop and walks to the shopkeeper saying “can’t we be civilised? And lock him up?”.</w:t>
                </w:r>
              </w:p>
            </w:tc>
            <w:tc>
              <w:tcPr>
                <w:tcW w:w="4508" w:type="dxa"/>
              </w:tcPr>
              <w:p w14:paraId="0457869F" w14:textId="77777777" w:rsidR="005A672D" w:rsidRPr="00051853" w:rsidRDefault="005A672D" w:rsidP="00D91BE6">
                <w:pPr>
                  <w:rPr>
                    <w:rFonts w:cstheme="minorHAnsi"/>
                  </w:rPr>
                </w:pPr>
                <w:r w:rsidRPr="00051853">
                  <w:rPr>
                    <w:rFonts w:cstheme="minorHAnsi"/>
                  </w:rPr>
                  <w:t>Description: The guard grabs you a throws you in a cell. Then the game starts as you have to escape the cell and run away from home to the big city.</w:t>
                </w:r>
              </w:p>
            </w:tc>
          </w:tr>
        </w:tbl>
        <w:p w14:paraId="633C4024" w14:textId="77777777" w:rsidR="00243C24" w:rsidRPr="00051853" w:rsidRDefault="00AF3965">
          <w:pPr>
            <w:rPr>
              <w:rFonts w:cstheme="minorHAnsi"/>
            </w:rPr>
          </w:pPr>
        </w:p>
      </w:sdtContent>
    </w:sdt>
    <w:p w14:paraId="00525422" w14:textId="77777777" w:rsidR="00301DB1" w:rsidRDefault="00301DB1" w:rsidP="00301DB1">
      <w:pPr>
        <w:pStyle w:val="Heading2"/>
        <w:rPr>
          <w:rFonts w:asciiTheme="minorHAnsi" w:hAnsiTheme="minorHAnsi" w:cstheme="minorHAnsi"/>
          <w:sz w:val="32"/>
          <w:szCs w:val="32"/>
        </w:rPr>
      </w:pPr>
      <w:bookmarkStart w:id="49" w:name="_Toc500834929"/>
      <w:r w:rsidRPr="00D97226">
        <w:rPr>
          <w:rFonts w:asciiTheme="minorHAnsi" w:hAnsiTheme="minorHAnsi" w:cstheme="minorHAnsi"/>
          <w:sz w:val="32"/>
          <w:szCs w:val="32"/>
        </w:rPr>
        <w:t>Idea Generation</w:t>
      </w:r>
      <w:bookmarkEnd w:id="49"/>
    </w:p>
    <w:p w14:paraId="76F00E85" w14:textId="18331EFD" w:rsidR="00301DB1" w:rsidRPr="005D4DE2" w:rsidRDefault="00301DB1" w:rsidP="00301DB1">
      <w:r>
        <w:t>Idea generation is what is needed to get the initial concept of a game and there are several ways to portray these ideas.</w:t>
      </w:r>
    </w:p>
    <w:p w14:paraId="726A0976" w14:textId="77777777" w:rsidR="00301DB1" w:rsidRDefault="00301DB1" w:rsidP="00301DB1">
      <w:pPr>
        <w:pStyle w:val="Heading3"/>
        <w:rPr>
          <w:rFonts w:asciiTheme="minorHAnsi" w:hAnsiTheme="minorHAnsi" w:cstheme="minorHAnsi"/>
          <w:sz w:val="22"/>
          <w:szCs w:val="22"/>
        </w:rPr>
      </w:pPr>
      <w:bookmarkStart w:id="50" w:name="_Toc500834930"/>
      <w:r w:rsidRPr="00051853">
        <w:rPr>
          <w:rFonts w:asciiTheme="minorHAnsi" w:hAnsiTheme="minorHAnsi" w:cstheme="minorHAnsi"/>
          <w:sz w:val="22"/>
          <w:szCs w:val="22"/>
        </w:rPr>
        <w:t>Brainstorming</w:t>
      </w:r>
      <w:bookmarkEnd w:id="50"/>
    </w:p>
    <w:p w14:paraId="68F9EB87" w14:textId="77777777" w:rsidR="00301DB1" w:rsidRDefault="00301DB1" w:rsidP="00301DB1">
      <w:r>
        <w:t>Brainstorming is when multiple ideas are jotted down usually on a piece of paper and then elaborated until you finally choose which idea you like best. They are usually called spider diagrams with the way they are set out.</w:t>
      </w:r>
    </w:p>
    <w:p w14:paraId="56CD7707" w14:textId="7A64DE6A" w:rsidR="00301DB1" w:rsidRDefault="00301DB1" w:rsidP="00301DB1">
      <w:r w:rsidRPr="00DC7251">
        <w:t xml:space="preserve"> </w:t>
      </w:r>
      <w:r>
        <w:rPr>
          <w:noProof/>
          <w:lang w:eastAsia="en-GB"/>
        </w:rPr>
        <w:drawing>
          <wp:inline distT="0" distB="0" distL="0" distR="0" wp14:anchorId="05D70912" wp14:editId="2583A5FF">
            <wp:extent cx="2337758" cy="1752686"/>
            <wp:effectExtent l="0" t="0" r="5715" b="0"/>
            <wp:docPr id="426959238" name="Picture 426959238" descr="Image result for game spider diagram">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ame spider diagram"/>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0185" cy="1769500"/>
                    </a:xfrm>
                    <a:prstGeom prst="rect">
                      <a:avLst/>
                    </a:prstGeom>
                    <a:noFill/>
                    <a:ln>
                      <a:noFill/>
                    </a:ln>
                  </pic:spPr>
                </pic:pic>
              </a:graphicData>
            </a:graphic>
          </wp:inline>
        </w:drawing>
      </w:r>
    </w:p>
    <w:p w14:paraId="0AB57023" w14:textId="618A1294" w:rsidR="00A51146" w:rsidRPr="00D97226" w:rsidRDefault="00A51146" w:rsidP="00301DB1">
      <w:r>
        <w:rPr>
          <w:noProof/>
          <w:lang w:eastAsia="en-GB"/>
        </w:rPr>
        <w:lastRenderedPageBreak/>
        <w:drawing>
          <wp:anchor distT="0" distB="0" distL="114300" distR="114300" simplePos="0" relativeHeight="251673088" behindDoc="1" locked="0" layoutInCell="1" allowOverlap="1" wp14:anchorId="5DAF2914" wp14:editId="600FCB74">
            <wp:simplePos x="0" y="0"/>
            <wp:positionH relativeFrom="margin">
              <wp:posOffset>-862965</wp:posOffset>
            </wp:positionH>
            <wp:positionV relativeFrom="paragraph">
              <wp:posOffset>204470</wp:posOffset>
            </wp:positionV>
            <wp:extent cx="7459345" cy="3208655"/>
            <wp:effectExtent l="0" t="0" r="8255" b="0"/>
            <wp:wrapTight wrapText="bothSides">
              <wp:wrapPolygon edited="0">
                <wp:start x="0" y="0"/>
                <wp:lineTo x="0" y="21416"/>
                <wp:lineTo x="21569" y="21416"/>
                <wp:lineTo x="21569" y="0"/>
                <wp:lineTo x="0" y="0"/>
              </wp:wrapPolygon>
            </wp:wrapTight>
            <wp:docPr id="426959251" name="Picture 42695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459345" cy="3208655"/>
                    </a:xfrm>
                    <a:prstGeom prst="rect">
                      <a:avLst/>
                    </a:prstGeom>
                  </pic:spPr>
                </pic:pic>
              </a:graphicData>
            </a:graphic>
            <wp14:sizeRelH relativeFrom="margin">
              <wp14:pctWidth>0</wp14:pctWidth>
            </wp14:sizeRelH>
            <wp14:sizeRelV relativeFrom="margin">
              <wp14:pctHeight>0</wp14:pctHeight>
            </wp14:sizeRelV>
          </wp:anchor>
        </w:drawing>
      </w:r>
      <w:r>
        <w:t>This is my own spider diagram which I made for a game called Boy.</w:t>
      </w:r>
      <w:r w:rsidRPr="00A51146">
        <w:rPr>
          <w:noProof/>
          <w:lang w:eastAsia="en-GB"/>
        </w:rPr>
        <w:t xml:space="preserve"> </w:t>
      </w:r>
    </w:p>
    <w:p w14:paraId="235C3158" w14:textId="77777777" w:rsidR="00301DB1" w:rsidRDefault="00301DB1" w:rsidP="00301DB1">
      <w:pPr>
        <w:pStyle w:val="Heading3"/>
        <w:rPr>
          <w:rFonts w:asciiTheme="minorHAnsi" w:hAnsiTheme="minorHAnsi" w:cstheme="minorHAnsi"/>
          <w:sz w:val="22"/>
          <w:szCs w:val="22"/>
        </w:rPr>
      </w:pPr>
      <w:bookmarkStart w:id="51" w:name="_Toc500834931"/>
      <w:r w:rsidRPr="00051853">
        <w:rPr>
          <w:rFonts w:asciiTheme="minorHAnsi" w:hAnsiTheme="minorHAnsi" w:cstheme="minorHAnsi"/>
          <w:sz w:val="22"/>
          <w:szCs w:val="22"/>
        </w:rPr>
        <w:t>Mood Board</w:t>
      </w:r>
      <w:bookmarkEnd w:id="51"/>
    </w:p>
    <w:p w14:paraId="22DDC2BB" w14:textId="77777777" w:rsidR="00301DB1" w:rsidRDefault="00301DB1" w:rsidP="00301DB1">
      <w:r>
        <w:t>A mood board is a display of what the creator is thinking about their idea, this could contain the colours he would use for a game a basic concept for the gameplay and story to get the developers and viewers minds stimulating for what the game could feel and pay like. They usually look like this and have writing at the bottom explaining it.</w:t>
      </w:r>
    </w:p>
    <w:p w14:paraId="30843788" w14:textId="77777777" w:rsidR="00301DB1" w:rsidRPr="00397F9E" w:rsidRDefault="00301DB1" w:rsidP="00301DB1">
      <w:r>
        <w:rPr>
          <w:noProof/>
          <w:lang w:eastAsia="en-GB"/>
        </w:rPr>
        <w:drawing>
          <wp:inline distT="0" distB="0" distL="0" distR="0" wp14:anchorId="4683F2CA" wp14:editId="4F061057">
            <wp:extent cx="3840621" cy="2122098"/>
            <wp:effectExtent l="0" t="0" r="7620" b="0"/>
            <wp:docPr id="426959240" name="Picture 426959240" descr="Image result for game moodboard">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ame moodboar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69570" cy="2138093"/>
                    </a:xfrm>
                    <a:prstGeom prst="rect">
                      <a:avLst/>
                    </a:prstGeom>
                    <a:noFill/>
                    <a:ln>
                      <a:noFill/>
                    </a:ln>
                  </pic:spPr>
                </pic:pic>
              </a:graphicData>
            </a:graphic>
          </wp:inline>
        </w:drawing>
      </w:r>
    </w:p>
    <w:p w14:paraId="5B532DB4" w14:textId="6FB9DFA2" w:rsidR="00301DB1" w:rsidRDefault="00301DB1" w:rsidP="00301DB1">
      <w:pPr>
        <w:pStyle w:val="Heading3"/>
        <w:rPr>
          <w:rFonts w:asciiTheme="minorHAnsi" w:hAnsiTheme="minorHAnsi" w:cstheme="minorHAnsi"/>
          <w:sz w:val="22"/>
          <w:szCs w:val="22"/>
        </w:rPr>
      </w:pPr>
      <w:bookmarkStart w:id="52" w:name="_Toc500834932"/>
      <w:r w:rsidRPr="00051853">
        <w:rPr>
          <w:rFonts w:asciiTheme="minorHAnsi" w:hAnsiTheme="minorHAnsi" w:cstheme="minorHAnsi"/>
          <w:sz w:val="22"/>
          <w:szCs w:val="22"/>
        </w:rPr>
        <w:t>Thumbnail Sketching/Storyboard</w:t>
      </w:r>
      <w:bookmarkEnd w:id="52"/>
    </w:p>
    <w:p w14:paraId="48C54914" w14:textId="4CC89A8A" w:rsidR="005D4DE2" w:rsidRDefault="005D4DE2" w:rsidP="005D4DE2">
      <w:r>
        <w:t>Thumbnail sketching also known as a story board are brief concepts of a game such as cha</w:t>
      </w:r>
      <w:r w:rsidR="008422AF">
        <w:t>racter ideas, story and setting. These ideas could stay with the game or could be terminated from the final concept.</w:t>
      </w:r>
      <w:r w:rsidR="008A7DBF">
        <w:t xml:space="preserve"> For example, this is thumbnail sketching for the Mario games as it shows how Bowser Jr will move and how various other enemies will move.</w:t>
      </w:r>
    </w:p>
    <w:p w14:paraId="28E34AEC" w14:textId="6643176E" w:rsidR="008A7DBF" w:rsidRPr="005D4DE2" w:rsidRDefault="008A7DBF" w:rsidP="005D4DE2">
      <w:r>
        <w:rPr>
          <w:noProof/>
          <w:lang w:eastAsia="en-GB"/>
        </w:rPr>
        <w:lastRenderedPageBreak/>
        <w:drawing>
          <wp:inline distT="0" distB="0" distL="0" distR="0" wp14:anchorId="36E6D66A" wp14:editId="6ED300DD">
            <wp:extent cx="6399949" cy="2286000"/>
            <wp:effectExtent l="0" t="0" r="1270" b="0"/>
            <wp:docPr id="426959249" name="Picture 426959249">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9997" cy="2289589"/>
                    </a:xfrm>
                    <a:prstGeom prst="rect">
                      <a:avLst/>
                    </a:prstGeom>
                  </pic:spPr>
                </pic:pic>
              </a:graphicData>
            </a:graphic>
          </wp:inline>
        </w:drawing>
      </w:r>
    </w:p>
    <w:p w14:paraId="19759AA5" w14:textId="77777777" w:rsidR="00D91BE6" w:rsidRPr="00051853" w:rsidRDefault="00D91BE6">
      <w:pPr>
        <w:rPr>
          <w:rFonts w:cstheme="minorHAnsi"/>
        </w:rPr>
      </w:pPr>
    </w:p>
    <w:sectPr w:rsidR="00D91BE6" w:rsidRPr="00051853" w:rsidSect="00493C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F510D2" w14:textId="77777777" w:rsidR="00AF3965" w:rsidRDefault="00AF3965" w:rsidP="004041E1">
      <w:pPr>
        <w:spacing w:after="0" w:line="240" w:lineRule="auto"/>
      </w:pPr>
      <w:r>
        <w:separator/>
      </w:r>
    </w:p>
  </w:endnote>
  <w:endnote w:type="continuationSeparator" w:id="0">
    <w:p w14:paraId="7D3D95E6" w14:textId="77777777" w:rsidR="00AF3965" w:rsidRDefault="00AF3965" w:rsidP="00404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2C78E" w14:textId="100FF25A" w:rsidR="00AF3965" w:rsidRDefault="00AF3965" w:rsidP="00E2714D">
    <w:pPr>
      <w:pStyle w:val="Footer"/>
    </w:pPr>
    <w:r>
      <w:t xml:space="preserve">Joseph Roper </w:t>
    </w:r>
    <w:r>
      <w:tab/>
    </w:r>
    <w:r>
      <w:tab/>
    </w:r>
    <w:sdt>
      <w:sdtPr>
        <w:id w:val="-1617278263"/>
        <w:docPartObj>
          <w:docPartGallery w:val="Page Numbers (Bottom of Page)"/>
          <w:docPartUnique/>
        </w:docPartObj>
      </w:sdtPr>
      <w:sdtContent>
        <w:r>
          <w:t xml:space="preserve">Page | </w:t>
        </w:r>
        <w:r>
          <w:fldChar w:fldCharType="begin"/>
        </w:r>
        <w:r>
          <w:instrText xml:space="preserve"> PAGE   \* MERGEFORMAT </w:instrText>
        </w:r>
        <w:r>
          <w:fldChar w:fldCharType="separate"/>
        </w:r>
        <w:r w:rsidR="00EE78D9">
          <w:rPr>
            <w:noProof/>
          </w:rPr>
          <w:t>4</w:t>
        </w:r>
        <w:r>
          <w:rPr>
            <w:noProof/>
          </w:rPr>
          <w:fldChar w:fldCharType="end"/>
        </w:r>
        <w:r>
          <w:t xml:space="preserve"> </w:t>
        </w:r>
      </w:sdtContent>
    </w:sdt>
  </w:p>
  <w:p w14:paraId="7E0E5319" w14:textId="77777777" w:rsidR="00AF3965" w:rsidRDefault="00AF396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4568129"/>
      <w:docPartObj>
        <w:docPartGallery w:val="Page Numbers (Bottom of Page)"/>
        <w:docPartUnique/>
      </w:docPartObj>
    </w:sdtPr>
    <w:sdtEndPr>
      <w:rPr>
        <w:color w:val="7F7F7F" w:themeColor="background1" w:themeShade="7F"/>
        <w:spacing w:val="60"/>
      </w:rPr>
    </w:sdtEndPr>
    <w:sdtContent>
      <w:p w14:paraId="38D5034D" w14:textId="3605999E" w:rsidR="00AF3965" w:rsidRDefault="00AF3965">
        <w:pPr>
          <w:pStyle w:val="Footer"/>
          <w:pBdr>
            <w:top w:val="single" w:sz="4" w:space="1" w:color="D9D9D9" w:themeColor="background1" w:themeShade="D9"/>
          </w:pBdr>
          <w:jc w:val="right"/>
        </w:pPr>
        <w:r>
          <w:fldChar w:fldCharType="begin"/>
        </w:r>
        <w:r>
          <w:instrText xml:space="preserve"> PAGE   \* MERGEFORMAT </w:instrText>
        </w:r>
        <w:r>
          <w:fldChar w:fldCharType="separate"/>
        </w:r>
        <w:r w:rsidR="00EE78D9">
          <w:rPr>
            <w:noProof/>
          </w:rPr>
          <w:t>0</w:t>
        </w:r>
        <w:r>
          <w:rPr>
            <w:noProof/>
          </w:rPr>
          <w:fldChar w:fldCharType="end"/>
        </w:r>
        <w:r>
          <w:t xml:space="preserve"> | </w:t>
        </w:r>
        <w:r>
          <w:rPr>
            <w:color w:val="7F7F7F" w:themeColor="background1" w:themeShade="7F"/>
            <w:spacing w:val="60"/>
          </w:rPr>
          <w:t>Page</w:t>
        </w:r>
      </w:p>
    </w:sdtContent>
  </w:sdt>
  <w:p w14:paraId="0404C442" w14:textId="77777777" w:rsidR="00AF3965" w:rsidRDefault="00AF396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8909F8" w14:textId="77777777" w:rsidR="00AF3965" w:rsidRDefault="00AF3965" w:rsidP="004041E1">
      <w:pPr>
        <w:spacing w:after="0" w:line="240" w:lineRule="auto"/>
      </w:pPr>
      <w:r>
        <w:separator/>
      </w:r>
    </w:p>
  </w:footnote>
  <w:footnote w:type="continuationSeparator" w:id="0">
    <w:p w14:paraId="2C6A28C3" w14:textId="77777777" w:rsidR="00AF3965" w:rsidRDefault="00AF3965" w:rsidP="00404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color w:val="595959" w:themeColor="text1" w:themeTint="A6"/>
        <w:sz w:val="32"/>
        <w:szCs w:val="108"/>
      </w:rPr>
      <w:alias w:val="Title"/>
      <w:tag w:val=""/>
      <w:id w:val="1969390921"/>
      <w:dataBinding w:prefixMappings="xmlns:ns0='http://purl.org/dc/elements/1.1/' xmlns:ns1='http://schemas.openxmlformats.org/package/2006/metadata/core-properties' " w:xpath="/ns1:coreProperties[1]/ns0:title[1]" w:storeItemID="{6C3C8BC8-F283-45AE-878A-BAB7291924A1}"/>
      <w:text/>
    </w:sdtPr>
    <w:sdtContent>
      <w:p w14:paraId="1F45EF28" w14:textId="77777777" w:rsidR="00AF3965" w:rsidRPr="004041E1" w:rsidRDefault="00AF3965" w:rsidP="004041E1">
        <w:pPr>
          <w:pStyle w:val="NoSpacing"/>
          <w:pBdr>
            <w:bottom w:val="single" w:sz="6" w:space="4" w:color="7F7F7F" w:themeColor="text1" w:themeTint="80"/>
          </w:pBdr>
          <w:rPr>
            <w:rFonts w:asciiTheme="majorHAnsi" w:eastAsiaTheme="majorEastAsia" w:hAnsiTheme="majorHAnsi" w:cstheme="majorBidi"/>
            <w:color w:val="595959" w:themeColor="text1" w:themeTint="A6"/>
            <w:sz w:val="32"/>
            <w:szCs w:val="108"/>
          </w:rPr>
        </w:pPr>
        <w:r w:rsidRPr="004041E1">
          <w:rPr>
            <w:rFonts w:asciiTheme="majorHAnsi" w:eastAsiaTheme="majorEastAsia" w:hAnsiTheme="majorHAnsi" w:cstheme="majorBidi"/>
            <w:color w:val="595959" w:themeColor="text1" w:themeTint="A6"/>
            <w:sz w:val="32"/>
            <w:szCs w:val="108"/>
          </w:rPr>
          <w:t>BTEC National 90 Credit Diploma in Creative Media Production</w:t>
        </w:r>
      </w:p>
    </w:sdtContent>
  </w:sdt>
  <w:p w14:paraId="58F49DBB" w14:textId="77777777" w:rsidR="00AF3965" w:rsidRDefault="00AF3965">
    <w:pPr>
      <w:pStyle w:val="Header"/>
    </w:pPr>
  </w:p>
  <w:p w14:paraId="3B5404B9" w14:textId="77777777" w:rsidR="00AF3965" w:rsidRDefault="00AF396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2D"/>
    <w:rsid w:val="00000EF1"/>
    <w:rsid w:val="00005771"/>
    <w:rsid w:val="00005A24"/>
    <w:rsid w:val="00047E06"/>
    <w:rsid w:val="00051853"/>
    <w:rsid w:val="000B0671"/>
    <w:rsid w:val="000C0AAA"/>
    <w:rsid w:val="00104A19"/>
    <w:rsid w:val="00106867"/>
    <w:rsid w:val="00117299"/>
    <w:rsid w:val="00120557"/>
    <w:rsid w:val="001323A5"/>
    <w:rsid w:val="001400B3"/>
    <w:rsid w:val="001525A8"/>
    <w:rsid w:val="00154F64"/>
    <w:rsid w:val="00165EE8"/>
    <w:rsid w:val="001745EC"/>
    <w:rsid w:val="00186984"/>
    <w:rsid w:val="0019415A"/>
    <w:rsid w:val="001C2DA5"/>
    <w:rsid w:val="001D3448"/>
    <w:rsid w:val="001E46B4"/>
    <w:rsid w:val="001E6568"/>
    <w:rsid w:val="001F17DC"/>
    <w:rsid w:val="001F295D"/>
    <w:rsid w:val="0021637C"/>
    <w:rsid w:val="00221755"/>
    <w:rsid w:val="002303E0"/>
    <w:rsid w:val="002414DD"/>
    <w:rsid w:val="0024161A"/>
    <w:rsid w:val="00241FCC"/>
    <w:rsid w:val="00243C24"/>
    <w:rsid w:val="002643EA"/>
    <w:rsid w:val="002A5F69"/>
    <w:rsid w:val="002B0AAE"/>
    <w:rsid w:val="002C3136"/>
    <w:rsid w:val="002D7ACE"/>
    <w:rsid w:val="002E7F14"/>
    <w:rsid w:val="00301DB1"/>
    <w:rsid w:val="00321351"/>
    <w:rsid w:val="00324DFF"/>
    <w:rsid w:val="00325A4E"/>
    <w:rsid w:val="00325DC1"/>
    <w:rsid w:val="003505CC"/>
    <w:rsid w:val="0035264A"/>
    <w:rsid w:val="003624B9"/>
    <w:rsid w:val="00377F05"/>
    <w:rsid w:val="00397F9E"/>
    <w:rsid w:val="003B1DC1"/>
    <w:rsid w:val="003C5BC6"/>
    <w:rsid w:val="003D7314"/>
    <w:rsid w:val="003D7684"/>
    <w:rsid w:val="00402114"/>
    <w:rsid w:val="004041E1"/>
    <w:rsid w:val="00422A92"/>
    <w:rsid w:val="00425ABF"/>
    <w:rsid w:val="00441F41"/>
    <w:rsid w:val="00455DE5"/>
    <w:rsid w:val="00470389"/>
    <w:rsid w:val="004727F5"/>
    <w:rsid w:val="00475C16"/>
    <w:rsid w:val="00476142"/>
    <w:rsid w:val="00493C37"/>
    <w:rsid w:val="004A10C7"/>
    <w:rsid w:val="004A228A"/>
    <w:rsid w:val="004C079A"/>
    <w:rsid w:val="004D45B5"/>
    <w:rsid w:val="004E4DA0"/>
    <w:rsid w:val="004F7378"/>
    <w:rsid w:val="005215A3"/>
    <w:rsid w:val="00530CC3"/>
    <w:rsid w:val="00530D0D"/>
    <w:rsid w:val="00563503"/>
    <w:rsid w:val="005741EC"/>
    <w:rsid w:val="005A3B94"/>
    <w:rsid w:val="005A672D"/>
    <w:rsid w:val="005B506B"/>
    <w:rsid w:val="005D4DE2"/>
    <w:rsid w:val="005D7C2B"/>
    <w:rsid w:val="00612712"/>
    <w:rsid w:val="00632208"/>
    <w:rsid w:val="0066745C"/>
    <w:rsid w:val="00680306"/>
    <w:rsid w:val="006C077C"/>
    <w:rsid w:val="006D6036"/>
    <w:rsid w:val="00713FFA"/>
    <w:rsid w:val="00720F15"/>
    <w:rsid w:val="00726980"/>
    <w:rsid w:val="00731684"/>
    <w:rsid w:val="00742829"/>
    <w:rsid w:val="00763977"/>
    <w:rsid w:val="00764A60"/>
    <w:rsid w:val="00767647"/>
    <w:rsid w:val="00781857"/>
    <w:rsid w:val="007E2A22"/>
    <w:rsid w:val="007E3963"/>
    <w:rsid w:val="007F1F63"/>
    <w:rsid w:val="0081607E"/>
    <w:rsid w:val="00836269"/>
    <w:rsid w:val="008422AF"/>
    <w:rsid w:val="008446B4"/>
    <w:rsid w:val="008529A4"/>
    <w:rsid w:val="00875416"/>
    <w:rsid w:val="008A7DBF"/>
    <w:rsid w:val="008C4694"/>
    <w:rsid w:val="008D2CB7"/>
    <w:rsid w:val="008D343B"/>
    <w:rsid w:val="008D69BE"/>
    <w:rsid w:val="008E04CF"/>
    <w:rsid w:val="008F0DFC"/>
    <w:rsid w:val="008F2268"/>
    <w:rsid w:val="008F4DEC"/>
    <w:rsid w:val="00903818"/>
    <w:rsid w:val="009044E4"/>
    <w:rsid w:val="00942F2D"/>
    <w:rsid w:val="00946DEE"/>
    <w:rsid w:val="00952949"/>
    <w:rsid w:val="009570EA"/>
    <w:rsid w:val="00987459"/>
    <w:rsid w:val="009A0460"/>
    <w:rsid w:val="009C27D1"/>
    <w:rsid w:val="009C406F"/>
    <w:rsid w:val="009C79C6"/>
    <w:rsid w:val="009E44FB"/>
    <w:rsid w:val="009F5C2E"/>
    <w:rsid w:val="00A03864"/>
    <w:rsid w:val="00A1052B"/>
    <w:rsid w:val="00A25B72"/>
    <w:rsid w:val="00A34147"/>
    <w:rsid w:val="00A34E25"/>
    <w:rsid w:val="00A51146"/>
    <w:rsid w:val="00A561D8"/>
    <w:rsid w:val="00A57399"/>
    <w:rsid w:val="00A66B32"/>
    <w:rsid w:val="00A6753D"/>
    <w:rsid w:val="00A716A5"/>
    <w:rsid w:val="00A933C5"/>
    <w:rsid w:val="00A95474"/>
    <w:rsid w:val="00AA339A"/>
    <w:rsid w:val="00AD4A9A"/>
    <w:rsid w:val="00AE1221"/>
    <w:rsid w:val="00AE585F"/>
    <w:rsid w:val="00AF196B"/>
    <w:rsid w:val="00AF29E5"/>
    <w:rsid w:val="00AF3965"/>
    <w:rsid w:val="00B21CAE"/>
    <w:rsid w:val="00B31F84"/>
    <w:rsid w:val="00B526A4"/>
    <w:rsid w:val="00B75670"/>
    <w:rsid w:val="00B75EB2"/>
    <w:rsid w:val="00B91192"/>
    <w:rsid w:val="00B952F4"/>
    <w:rsid w:val="00BB4A57"/>
    <w:rsid w:val="00BD5FE2"/>
    <w:rsid w:val="00BE31E5"/>
    <w:rsid w:val="00BE3EFF"/>
    <w:rsid w:val="00C12A7B"/>
    <w:rsid w:val="00C159E0"/>
    <w:rsid w:val="00C24D21"/>
    <w:rsid w:val="00C75D92"/>
    <w:rsid w:val="00CB5715"/>
    <w:rsid w:val="00CB7D94"/>
    <w:rsid w:val="00CD3F75"/>
    <w:rsid w:val="00CE2F9A"/>
    <w:rsid w:val="00CF5427"/>
    <w:rsid w:val="00CF6994"/>
    <w:rsid w:val="00D0261A"/>
    <w:rsid w:val="00D2637F"/>
    <w:rsid w:val="00D26946"/>
    <w:rsid w:val="00D5081D"/>
    <w:rsid w:val="00D7654F"/>
    <w:rsid w:val="00D804C1"/>
    <w:rsid w:val="00D91BE6"/>
    <w:rsid w:val="00D91BF6"/>
    <w:rsid w:val="00D97226"/>
    <w:rsid w:val="00DB453A"/>
    <w:rsid w:val="00DC3675"/>
    <w:rsid w:val="00DC70BC"/>
    <w:rsid w:val="00DC7251"/>
    <w:rsid w:val="00DD1651"/>
    <w:rsid w:val="00DE0B96"/>
    <w:rsid w:val="00E22C03"/>
    <w:rsid w:val="00E2714D"/>
    <w:rsid w:val="00E42B15"/>
    <w:rsid w:val="00E52FB3"/>
    <w:rsid w:val="00E53DB3"/>
    <w:rsid w:val="00E564DE"/>
    <w:rsid w:val="00E63BAF"/>
    <w:rsid w:val="00E6599A"/>
    <w:rsid w:val="00E73BB7"/>
    <w:rsid w:val="00E7458B"/>
    <w:rsid w:val="00E95864"/>
    <w:rsid w:val="00EB4509"/>
    <w:rsid w:val="00EC2FFE"/>
    <w:rsid w:val="00ED11C0"/>
    <w:rsid w:val="00EE78D9"/>
    <w:rsid w:val="00F17269"/>
    <w:rsid w:val="00F24AF4"/>
    <w:rsid w:val="00F25CC8"/>
    <w:rsid w:val="00F2780E"/>
    <w:rsid w:val="00F61D7D"/>
    <w:rsid w:val="00F74506"/>
    <w:rsid w:val="00F76ADC"/>
    <w:rsid w:val="00F8421A"/>
    <w:rsid w:val="00F86559"/>
    <w:rsid w:val="00F952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EC96F"/>
  <w15:chartTrackingRefBased/>
  <w15:docId w15:val="{9633B20D-82CD-4682-91CD-F0B4D794F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46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41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561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561D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3C2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43C24"/>
    <w:rPr>
      <w:rFonts w:eastAsiaTheme="minorEastAsia"/>
      <w:lang w:val="en-US"/>
    </w:rPr>
  </w:style>
  <w:style w:type="character" w:customStyle="1" w:styleId="Heading1Char">
    <w:name w:val="Heading 1 Char"/>
    <w:basedOn w:val="DefaultParagraphFont"/>
    <w:link w:val="Heading1"/>
    <w:uiPriority w:val="9"/>
    <w:rsid w:val="008446B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446B4"/>
    <w:pPr>
      <w:outlineLvl w:val="9"/>
    </w:pPr>
    <w:rPr>
      <w:lang w:val="en-US"/>
    </w:rPr>
  </w:style>
  <w:style w:type="paragraph" w:styleId="Title">
    <w:name w:val="Title"/>
    <w:basedOn w:val="Normal"/>
    <w:next w:val="Normal"/>
    <w:link w:val="TitleChar"/>
    <w:uiPriority w:val="10"/>
    <w:qFormat/>
    <w:rsid w:val="004041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1E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041E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04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41E1"/>
  </w:style>
  <w:style w:type="paragraph" w:styleId="Footer">
    <w:name w:val="footer"/>
    <w:basedOn w:val="Normal"/>
    <w:link w:val="FooterChar"/>
    <w:uiPriority w:val="99"/>
    <w:unhideWhenUsed/>
    <w:rsid w:val="00404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41E1"/>
  </w:style>
  <w:style w:type="paragraph" w:styleId="TOC1">
    <w:name w:val="toc 1"/>
    <w:basedOn w:val="Normal"/>
    <w:next w:val="Normal"/>
    <w:autoRedefine/>
    <w:uiPriority w:val="39"/>
    <w:unhideWhenUsed/>
    <w:rsid w:val="00E2714D"/>
    <w:pPr>
      <w:spacing w:after="100"/>
    </w:pPr>
  </w:style>
  <w:style w:type="paragraph" w:styleId="TOC2">
    <w:name w:val="toc 2"/>
    <w:basedOn w:val="Normal"/>
    <w:next w:val="Normal"/>
    <w:autoRedefine/>
    <w:uiPriority w:val="39"/>
    <w:unhideWhenUsed/>
    <w:rsid w:val="00E2714D"/>
    <w:pPr>
      <w:spacing w:after="100"/>
      <w:ind w:left="220"/>
    </w:pPr>
  </w:style>
  <w:style w:type="character" w:styleId="Hyperlink">
    <w:name w:val="Hyperlink"/>
    <w:basedOn w:val="DefaultParagraphFont"/>
    <w:uiPriority w:val="99"/>
    <w:unhideWhenUsed/>
    <w:rsid w:val="00E2714D"/>
    <w:rPr>
      <w:color w:val="0563C1" w:themeColor="hyperlink"/>
      <w:u w:val="single"/>
    </w:rPr>
  </w:style>
  <w:style w:type="table" w:styleId="TableGrid">
    <w:name w:val="Table Grid"/>
    <w:basedOn w:val="TableNormal"/>
    <w:uiPriority w:val="39"/>
    <w:rsid w:val="005A67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561D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561D8"/>
    <w:rPr>
      <w:rFonts w:asciiTheme="majorHAnsi" w:eastAsiaTheme="majorEastAsia" w:hAnsiTheme="majorHAnsi" w:cstheme="majorBidi"/>
      <w:i/>
      <w:iCs/>
      <w:color w:val="2E74B5" w:themeColor="accent1" w:themeShade="BF"/>
    </w:rPr>
  </w:style>
  <w:style w:type="character" w:customStyle="1" w:styleId="instructurescribdfileholder">
    <w:name w:val="instructure_scribd_file_holder"/>
    <w:basedOn w:val="DefaultParagraphFont"/>
    <w:rsid w:val="00F61D7D"/>
  </w:style>
  <w:style w:type="character" w:styleId="FollowedHyperlink">
    <w:name w:val="FollowedHyperlink"/>
    <w:basedOn w:val="DefaultParagraphFont"/>
    <w:uiPriority w:val="99"/>
    <w:semiHidden/>
    <w:unhideWhenUsed/>
    <w:rsid w:val="00F61D7D"/>
    <w:rPr>
      <w:color w:val="954F72" w:themeColor="followedHyperlink"/>
      <w:u w:val="single"/>
    </w:rPr>
  </w:style>
  <w:style w:type="paragraph" w:styleId="NormalWeb">
    <w:name w:val="Normal (Web)"/>
    <w:basedOn w:val="Normal"/>
    <w:uiPriority w:val="99"/>
    <w:unhideWhenUsed/>
    <w:rsid w:val="0061271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D91B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196352">
      <w:bodyDiv w:val="1"/>
      <w:marLeft w:val="0"/>
      <w:marRight w:val="0"/>
      <w:marTop w:val="0"/>
      <w:marBottom w:val="0"/>
      <w:divBdr>
        <w:top w:val="none" w:sz="0" w:space="0" w:color="auto"/>
        <w:left w:val="none" w:sz="0" w:space="0" w:color="auto"/>
        <w:bottom w:val="none" w:sz="0" w:space="0" w:color="auto"/>
        <w:right w:val="none" w:sz="0" w:space="0" w:color="auto"/>
      </w:divBdr>
      <w:divsChild>
        <w:div w:id="911089079">
          <w:marLeft w:val="0"/>
          <w:marRight w:val="0"/>
          <w:marTop w:val="0"/>
          <w:marBottom w:val="0"/>
          <w:divBdr>
            <w:top w:val="none" w:sz="0" w:space="0" w:color="auto"/>
            <w:left w:val="none" w:sz="0" w:space="0" w:color="auto"/>
            <w:bottom w:val="none" w:sz="0" w:space="0" w:color="auto"/>
            <w:right w:val="none" w:sz="0" w:space="0" w:color="auto"/>
          </w:divBdr>
        </w:div>
        <w:div w:id="126512995">
          <w:marLeft w:val="0"/>
          <w:marRight w:val="0"/>
          <w:marTop w:val="0"/>
          <w:marBottom w:val="0"/>
          <w:divBdr>
            <w:top w:val="none" w:sz="0" w:space="0" w:color="auto"/>
            <w:left w:val="none" w:sz="0" w:space="0" w:color="auto"/>
            <w:bottom w:val="none" w:sz="0" w:space="0" w:color="auto"/>
            <w:right w:val="none" w:sz="0" w:space="0" w:color="auto"/>
          </w:divBdr>
        </w:div>
        <w:div w:id="1063987210">
          <w:marLeft w:val="0"/>
          <w:marRight w:val="0"/>
          <w:marTop w:val="0"/>
          <w:marBottom w:val="0"/>
          <w:divBdr>
            <w:top w:val="none" w:sz="0" w:space="0" w:color="auto"/>
            <w:left w:val="none" w:sz="0" w:space="0" w:color="auto"/>
            <w:bottom w:val="none" w:sz="0" w:space="0" w:color="auto"/>
            <w:right w:val="none" w:sz="0" w:space="0" w:color="auto"/>
          </w:divBdr>
        </w:div>
        <w:div w:id="337122746">
          <w:marLeft w:val="0"/>
          <w:marRight w:val="0"/>
          <w:marTop w:val="0"/>
          <w:marBottom w:val="0"/>
          <w:divBdr>
            <w:top w:val="none" w:sz="0" w:space="0" w:color="auto"/>
            <w:left w:val="none" w:sz="0" w:space="0" w:color="auto"/>
            <w:bottom w:val="none" w:sz="0" w:space="0" w:color="auto"/>
            <w:right w:val="none" w:sz="0" w:space="0" w:color="auto"/>
          </w:divBdr>
        </w:div>
        <w:div w:id="452208307">
          <w:marLeft w:val="0"/>
          <w:marRight w:val="0"/>
          <w:marTop w:val="0"/>
          <w:marBottom w:val="0"/>
          <w:divBdr>
            <w:top w:val="none" w:sz="0" w:space="0" w:color="auto"/>
            <w:left w:val="none" w:sz="0" w:space="0" w:color="auto"/>
            <w:bottom w:val="none" w:sz="0" w:space="0" w:color="auto"/>
            <w:right w:val="none" w:sz="0" w:space="0" w:color="auto"/>
          </w:divBdr>
        </w:div>
        <w:div w:id="1154491350">
          <w:marLeft w:val="0"/>
          <w:marRight w:val="0"/>
          <w:marTop w:val="0"/>
          <w:marBottom w:val="0"/>
          <w:divBdr>
            <w:top w:val="none" w:sz="0" w:space="0" w:color="auto"/>
            <w:left w:val="none" w:sz="0" w:space="0" w:color="auto"/>
            <w:bottom w:val="none" w:sz="0" w:space="0" w:color="auto"/>
            <w:right w:val="none" w:sz="0" w:space="0" w:color="auto"/>
          </w:divBdr>
        </w:div>
        <w:div w:id="1711370095">
          <w:marLeft w:val="0"/>
          <w:marRight w:val="0"/>
          <w:marTop w:val="0"/>
          <w:marBottom w:val="0"/>
          <w:divBdr>
            <w:top w:val="none" w:sz="0" w:space="0" w:color="auto"/>
            <w:left w:val="none" w:sz="0" w:space="0" w:color="auto"/>
            <w:bottom w:val="none" w:sz="0" w:space="0" w:color="auto"/>
            <w:right w:val="none" w:sz="0" w:space="0" w:color="auto"/>
          </w:divBdr>
        </w:div>
        <w:div w:id="682633909">
          <w:marLeft w:val="0"/>
          <w:marRight w:val="0"/>
          <w:marTop w:val="0"/>
          <w:marBottom w:val="0"/>
          <w:divBdr>
            <w:top w:val="none" w:sz="0" w:space="0" w:color="auto"/>
            <w:left w:val="none" w:sz="0" w:space="0" w:color="auto"/>
            <w:bottom w:val="none" w:sz="0" w:space="0" w:color="auto"/>
            <w:right w:val="none" w:sz="0" w:space="0" w:color="auto"/>
          </w:divBdr>
        </w:div>
        <w:div w:id="1679841656">
          <w:marLeft w:val="0"/>
          <w:marRight w:val="0"/>
          <w:marTop w:val="0"/>
          <w:marBottom w:val="0"/>
          <w:divBdr>
            <w:top w:val="none" w:sz="0" w:space="0" w:color="auto"/>
            <w:left w:val="none" w:sz="0" w:space="0" w:color="auto"/>
            <w:bottom w:val="none" w:sz="0" w:space="0" w:color="auto"/>
            <w:right w:val="none" w:sz="0" w:space="0" w:color="auto"/>
          </w:divBdr>
        </w:div>
        <w:div w:id="103111226">
          <w:marLeft w:val="0"/>
          <w:marRight w:val="0"/>
          <w:marTop w:val="0"/>
          <w:marBottom w:val="0"/>
          <w:divBdr>
            <w:top w:val="none" w:sz="0" w:space="0" w:color="auto"/>
            <w:left w:val="none" w:sz="0" w:space="0" w:color="auto"/>
            <w:bottom w:val="none" w:sz="0" w:space="0" w:color="auto"/>
            <w:right w:val="none" w:sz="0" w:space="0" w:color="auto"/>
          </w:divBdr>
        </w:div>
        <w:div w:id="340201590">
          <w:marLeft w:val="0"/>
          <w:marRight w:val="0"/>
          <w:marTop w:val="0"/>
          <w:marBottom w:val="0"/>
          <w:divBdr>
            <w:top w:val="none" w:sz="0" w:space="0" w:color="auto"/>
            <w:left w:val="none" w:sz="0" w:space="0" w:color="auto"/>
            <w:bottom w:val="none" w:sz="0" w:space="0" w:color="auto"/>
            <w:right w:val="none" w:sz="0" w:space="0" w:color="auto"/>
          </w:divBdr>
        </w:div>
        <w:div w:id="2118789445">
          <w:marLeft w:val="0"/>
          <w:marRight w:val="0"/>
          <w:marTop w:val="0"/>
          <w:marBottom w:val="0"/>
          <w:divBdr>
            <w:top w:val="none" w:sz="0" w:space="0" w:color="auto"/>
            <w:left w:val="none" w:sz="0" w:space="0" w:color="auto"/>
            <w:bottom w:val="none" w:sz="0" w:space="0" w:color="auto"/>
            <w:right w:val="none" w:sz="0" w:space="0" w:color="auto"/>
          </w:divBdr>
        </w:div>
        <w:div w:id="1611544137">
          <w:marLeft w:val="0"/>
          <w:marRight w:val="0"/>
          <w:marTop w:val="0"/>
          <w:marBottom w:val="0"/>
          <w:divBdr>
            <w:top w:val="none" w:sz="0" w:space="0" w:color="auto"/>
            <w:left w:val="none" w:sz="0" w:space="0" w:color="auto"/>
            <w:bottom w:val="none" w:sz="0" w:space="0" w:color="auto"/>
            <w:right w:val="none" w:sz="0" w:space="0" w:color="auto"/>
          </w:divBdr>
        </w:div>
        <w:div w:id="375129845">
          <w:marLeft w:val="0"/>
          <w:marRight w:val="0"/>
          <w:marTop w:val="0"/>
          <w:marBottom w:val="0"/>
          <w:divBdr>
            <w:top w:val="none" w:sz="0" w:space="0" w:color="auto"/>
            <w:left w:val="none" w:sz="0" w:space="0" w:color="auto"/>
            <w:bottom w:val="none" w:sz="0" w:space="0" w:color="auto"/>
            <w:right w:val="none" w:sz="0" w:space="0" w:color="auto"/>
          </w:divBdr>
        </w:div>
        <w:div w:id="1933660232">
          <w:marLeft w:val="0"/>
          <w:marRight w:val="0"/>
          <w:marTop w:val="0"/>
          <w:marBottom w:val="0"/>
          <w:divBdr>
            <w:top w:val="none" w:sz="0" w:space="0" w:color="auto"/>
            <w:left w:val="none" w:sz="0" w:space="0" w:color="auto"/>
            <w:bottom w:val="none" w:sz="0" w:space="0" w:color="auto"/>
            <w:right w:val="none" w:sz="0" w:space="0" w:color="auto"/>
          </w:divBdr>
        </w:div>
        <w:div w:id="148522473">
          <w:marLeft w:val="0"/>
          <w:marRight w:val="0"/>
          <w:marTop w:val="0"/>
          <w:marBottom w:val="0"/>
          <w:divBdr>
            <w:top w:val="none" w:sz="0" w:space="0" w:color="auto"/>
            <w:left w:val="none" w:sz="0" w:space="0" w:color="auto"/>
            <w:bottom w:val="none" w:sz="0" w:space="0" w:color="auto"/>
            <w:right w:val="none" w:sz="0" w:space="0" w:color="auto"/>
          </w:divBdr>
        </w:div>
      </w:divsChild>
    </w:div>
    <w:div w:id="445662462">
      <w:bodyDiv w:val="1"/>
      <w:marLeft w:val="0"/>
      <w:marRight w:val="0"/>
      <w:marTop w:val="0"/>
      <w:marBottom w:val="0"/>
      <w:divBdr>
        <w:top w:val="none" w:sz="0" w:space="0" w:color="auto"/>
        <w:left w:val="none" w:sz="0" w:space="0" w:color="auto"/>
        <w:bottom w:val="none" w:sz="0" w:space="0" w:color="auto"/>
        <w:right w:val="none" w:sz="0" w:space="0" w:color="auto"/>
      </w:divBdr>
    </w:div>
    <w:div w:id="456264537">
      <w:bodyDiv w:val="1"/>
      <w:marLeft w:val="0"/>
      <w:marRight w:val="0"/>
      <w:marTop w:val="0"/>
      <w:marBottom w:val="0"/>
      <w:divBdr>
        <w:top w:val="none" w:sz="0" w:space="0" w:color="auto"/>
        <w:left w:val="none" w:sz="0" w:space="0" w:color="auto"/>
        <w:bottom w:val="none" w:sz="0" w:space="0" w:color="auto"/>
        <w:right w:val="none" w:sz="0" w:space="0" w:color="auto"/>
      </w:divBdr>
      <w:divsChild>
        <w:div w:id="410663028">
          <w:marLeft w:val="0"/>
          <w:marRight w:val="0"/>
          <w:marTop w:val="0"/>
          <w:marBottom w:val="0"/>
          <w:divBdr>
            <w:top w:val="none" w:sz="0" w:space="0" w:color="auto"/>
            <w:left w:val="none" w:sz="0" w:space="0" w:color="auto"/>
            <w:bottom w:val="none" w:sz="0" w:space="0" w:color="auto"/>
            <w:right w:val="none" w:sz="0" w:space="0" w:color="auto"/>
          </w:divBdr>
        </w:div>
        <w:div w:id="1362391036">
          <w:marLeft w:val="0"/>
          <w:marRight w:val="0"/>
          <w:marTop w:val="0"/>
          <w:marBottom w:val="0"/>
          <w:divBdr>
            <w:top w:val="none" w:sz="0" w:space="0" w:color="auto"/>
            <w:left w:val="none" w:sz="0" w:space="0" w:color="auto"/>
            <w:bottom w:val="none" w:sz="0" w:space="0" w:color="auto"/>
            <w:right w:val="none" w:sz="0" w:space="0" w:color="auto"/>
          </w:divBdr>
        </w:div>
        <w:div w:id="943003085">
          <w:marLeft w:val="0"/>
          <w:marRight w:val="0"/>
          <w:marTop w:val="0"/>
          <w:marBottom w:val="0"/>
          <w:divBdr>
            <w:top w:val="none" w:sz="0" w:space="0" w:color="auto"/>
            <w:left w:val="none" w:sz="0" w:space="0" w:color="auto"/>
            <w:bottom w:val="none" w:sz="0" w:space="0" w:color="auto"/>
            <w:right w:val="none" w:sz="0" w:space="0" w:color="auto"/>
          </w:divBdr>
        </w:div>
        <w:div w:id="1553925394">
          <w:marLeft w:val="0"/>
          <w:marRight w:val="0"/>
          <w:marTop w:val="0"/>
          <w:marBottom w:val="0"/>
          <w:divBdr>
            <w:top w:val="none" w:sz="0" w:space="0" w:color="auto"/>
            <w:left w:val="none" w:sz="0" w:space="0" w:color="auto"/>
            <w:bottom w:val="none" w:sz="0" w:space="0" w:color="auto"/>
            <w:right w:val="none" w:sz="0" w:space="0" w:color="auto"/>
          </w:divBdr>
        </w:div>
        <w:div w:id="2147117938">
          <w:marLeft w:val="0"/>
          <w:marRight w:val="0"/>
          <w:marTop w:val="0"/>
          <w:marBottom w:val="0"/>
          <w:divBdr>
            <w:top w:val="none" w:sz="0" w:space="0" w:color="auto"/>
            <w:left w:val="none" w:sz="0" w:space="0" w:color="auto"/>
            <w:bottom w:val="none" w:sz="0" w:space="0" w:color="auto"/>
            <w:right w:val="none" w:sz="0" w:space="0" w:color="auto"/>
          </w:divBdr>
        </w:div>
        <w:div w:id="682780322">
          <w:marLeft w:val="0"/>
          <w:marRight w:val="0"/>
          <w:marTop w:val="0"/>
          <w:marBottom w:val="0"/>
          <w:divBdr>
            <w:top w:val="none" w:sz="0" w:space="0" w:color="auto"/>
            <w:left w:val="none" w:sz="0" w:space="0" w:color="auto"/>
            <w:bottom w:val="none" w:sz="0" w:space="0" w:color="auto"/>
            <w:right w:val="none" w:sz="0" w:space="0" w:color="auto"/>
          </w:divBdr>
        </w:div>
        <w:div w:id="1799030660">
          <w:marLeft w:val="0"/>
          <w:marRight w:val="0"/>
          <w:marTop w:val="0"/>
          <w:marBottom w:val="0"/>
          <w:divBdr>
            <w:top w:val="none" w:sz="0" w:space="0" w:color="auto"/>
            <w:left w:val="none" w:sz="0" w:space="0" w:color="auto"/>
            <w:bottom w:val="none" w:sz="0" w:space="0" w:color="auto"/>
            <w:right w:val="none" w:sz="0" w:space="0" w:color="auto"/>
          </w:divBdr>
        </w:div>
        <w:div w:id="1264650208">
          <w:marLeft w:val="0"/>
          <w:marRight w:val="0"/>
          <w:marTop w:val="0"/>
          <w:marBottom w:val="0"/>
          <w:divBdr>
            <w:top w:val="none" w:sz="0" w:space="0" w:color="auto"/>
            <w:left w:val="none" w:sz="0" w:space="0" w:color="auto"/>
            <w:bottom w:val="none" w:sz="0" w:space="0" w:color="auto"/>
            <w:right w:val="none" w:sz="0" w:space="0" w:color="auto"/>
          </w:divBdr>
        </w:div>
        <w:div w:id="569077112">
          <w:marLeft w:val="0"/>
          <w:marRight w:val="0"/>
          <w:marTop w:val="0"/>
          <w:marBottom w:val="0"/>
          <w:divBdr>
            <w:top w:val="none" w:sz="0" w:space="0" w:color="auto"/>
            <w:left w:val="none" w:sz="0" w:space="0" w:color="auto"/>
            <w:bottom w:val="none" w:sz="0" w:space="0" w:color="auto"/>
            <w:right w:val="none" w:sz="0" w:space="0" w:color="auto"/>
          </w:divBdr>
        </w:div>
        <w:div w:id="1179808740">
          <w:marLeft w:val="0"/>
          <w:marRight w:val="0"/>
          <w:marTop w:val="0"/>
          <w:marBottom w:val="0"/>
          <w:divBdr>
            <w:top w:val="none" w:sz="0" w:space="0" w:color="auto"/>
            <w:left w:val="none" w:sz="0" w:space="0" w:color="auto"/>
            <w:bottom w:val="none" w:sz="0" w:space="0" w:color="auto"/>
            <w:right w:val="none" w:sz="0" w:space="0" w:color="auto"/>
          </w:divBdr>
        </w:div>
        <w:div w:id="520701606">
          <w:marLeft w:val="0"/>
          <w:marRight w:val="0"/>
          <w:marTop w:val="0"/>
          <w:marBottom w:val="0"/>
          <w:divBdr>
            <w:top w:val="none" w:sz="0" w:space="0" w:color="auto"/>
            <w:left w:val="none" w:sz="0" w:space="0" w:color="auto"/>
            <w:bottom w:val="none" w:sz="0" w:space="0" w:color="auto"/>
            <w:right w:val="none" w:sz="0" w:space="0" w:color="auto"/>
          </w:divBdr>
        </w:div>
        <w:div w:id="2006931076">
          <w:marLeft w:val="0"/>
          <w:marRight w:val="0"/>
          <w:marTop w:val="0"/>
          <w:marBottom w:val="0"/>
          <w:divBdr>
            <w:top w:val="none" w:sz="0" w:space="0" w:color="auto"/>
            <w:left w:val="none" w:sz="0" w:space="0" w:color="auto"/>
            <w:bottom w:val="none" w:sz="0" w:space="0" w:color="auto"/>
            <w:right w:val="none" w:sz="0" w:space="0" w:color="auto"/>
          </w:divBdr>
        </w:div>
        <w:div w:id="484080692">
          <w:marLeft w:val="0"/>
          <w:marRight w:val="0"/>
          <w:marTop w:val="0"/>
          <w:marBottom w:val="0"/>
          <w:divBdr>
            <w:top w:val="none" w:sz="0" w:space="0" w:color="auto"/>
            <w:left w:val="none" w:sz="0" w:space="0" w:color="auto"/>
            <w:bottom w:val="none" w:sz="0" w:space="0" w:color="auto"/>
            <w:right w:val="none" w:sz="0" w:space="0" w:color="auto"/>
          </w:divBdr>
        </w:div>
        <w:div w:id="2006742735">
          <w:marLeft w:val="0"/>
          <w:marRight w:val="0"/>
          <w:marTop w:val="0"/>
          <w:marBottom w:val="0"/>
          <w:divBdr>
            <w:top w:val="none" w:sz="0" w:space="0" w:color="auto"/>
            <w:left w:val="none" w:sz="0" w:space="0" w:color="auto"/>
            <w:bottom w:val="none" w:sz="0" w:space="0" w:color="auto"/>
            <w:right w:val="none" w:sz="0" w:space="0" w:color="auto"/>
          </w:divBdr>
        </w:div>
        <w:div w:id="170535617">
          <w:marLeft w:val="0"/>
          <w:marRight w:val="0"/>
          <w:marTop w:val="0"/>
          <w:marBottom w:val="0"/>
          <w:divBdr>
            <w:top w:val="none" w:sz="0" w:space="0" w:color="auto"/>
            <w:left w:val="none" w:sz="0" w:space="0" w:color="auto"/>
            <w:bottom w:val="none" w:sz="0" w:space="0" w:color="auto"/>
            <w:right w:val="none" w:sz="0" w:space="0" w:color="auto"/>
          </w:divBdr>
        </w:div>
        <w:div w:id="1084449269">
          <w:marLeft w:val="0"/>
          <w:marRight w:val="0"/>
          <w:marTop w:val="0"/>
          <w:marBottom w:val="0"/>
          <w:divBdr>
            <w:top w:val="none" w:sz="0" w:space="0" w:color="auto"/>
            <w:left w:val="none" w:sz="0" w:space="0" w:color="auto"/>
            <w:bottom w:val="none" w:sz="0" w:space="0" w:color="auto"/>
            <w:right w:val="none" w:sz="0" w:space="0" w:color="auto"/>
          </w:divBdr>
        </w:div>
        <w:div w:id="529143239">
          <w:marLeft w:val="0"/>
          <w:marRight w:val="0"/>
          <w:marTop w:val="0"/>
          <w:marBottom w:val="0"/>
          <w:divBdr>
            <w:top w:val="none" w:sz="0" w:space="0" w:color="auto"/>
            <w:left w:val="none" w:sz="0" w:space="0" w:color="auto"/>
            <w:bottom w:val="none" w:sz="0" w:space="0" w:color="auto"/>
            <w:right w:val="none" w:sz="0" w:space="0" w:color="auto"/>
          </w:divBdr>
        </w:div>
        <w:div w:id="1973635508">
          <w:marLeft w:val="0"/>
          <w:marRight w:val="0"/>
          <w:marTop w:val="0"/>
          <w:marBottom w:val="0"/>
          <w:divBdr>
            <w:top w:val="none" w:sz="0" w:space="0" w:color="auto"/>
            <w:left w:val="none" w:sz="0" w:space="0" w:color="auto"/>
            <w:bottom w:val="none" w:sz="0" w:space="0" w:color="auto"/>
            <w:right w:val="none" w:sz="0" w:space="0" w:color="auto"/>
          </w:divBdr>
        </w:div>
        <w:div w:id="593591733">
          <w:marLeft w:val="0"/>
          <w:marRight w:val="0"/>
          <w:marTop w:val="0"/>
          <w:marBottom w:val="0"/>
          <w:divBdr>
            <w:top w:val="none" w:sz="0" w:space="0" w:color="auto"/>
            <w:left w:val="none" w:sz="0" w:space="0" w:color="auto"/>
            <w:bottom w:val="none" w:sz="0" w:space="0" w:color="auto"/>
            <w:right w:val="none" w:sz="0" w:space="0" w:color="auto"/>
          </w:divBdr>
        </w:div>
        <w:div w:id="846676952">
          <w:marLeft w:val="0"/>
          <w:marRight w:val="0"/>
          <w:marTop w:val="0"/>
          <w:marBottom w:val="0"/>
          <w:divBdr>
            <w:top w:val="none" w:sz="0" w:space="0" w:color="auto"/>
            <w:left w:val="none" w:sz="0" w:space="0" w:color="auto"/>
            <w:bottom w:val="none" w:sz="0" w:space="0" w:color="auto"/>
            <w:right w:val="none" w:sz="0" w:space="0" w:color="auto"/>
          </w:divBdr>
        </w:div>
        <w:div w:id="1404140872">
          <w:marLeft w:val="0"/>
          <w:marRight w:val="0"/>
          <w:marTop w:val="0"/>
          <w:marBottom w:val="0"/>
          <w:divBdr>
            <w:top w:val="none" w:sz="0" w:space="0" w:color="auto"/>
            <w:left w:val="none" w:sz="0" w:space="0" w:color="auto"/>
            <w:bottom w:val="none" w:sz="0" w:space="0" w:color="auto"/>
            <w:right w:val="none" w:sz="0" w:space="0" w:color="auto"/>
          </w:divBdr>
        </w:div>
        <w:div w:id="1857959595">
          <w:marLeft w:val="0"/>
          <w:marRight w:val="0"/>
          <w:marTop w:val="0"/>
          <w:marBottom w:val="0"/>
          <w:divBdr>
            <w:top w:val="none" w:sz="0" w:space="0" w:color="auto"/>
            <w:left w:val="none" w:sz="0" w:space="0" w:color="auto"/>
            <w:bottom w:val="none" w:sz="0" w:space="0" w:color="auto"/>
            <w:right w:val="none" w:sz="0" w:space="0" w:color="auto"/>
          </w:divBdr>
        </w:div>
        <w:div w:id="1281453906">
          <w:marLeft w:val="0"/>
          <w:marRight w:val="0"/>
          <w:marTop w:val="0"/>
          <w:marBottom w:val="0"/>
          <w:divBdr>
            <w:top w:val="none" w:sz="0" w:space="0" w:color="auto"/>
            <w:left w:val="none" w:sz="0" w:space="0" w:color="auto"/>
            <w:bottom w:val="none" w:sz="0" w:space="0" w:color="auto"/>
            <w:right w:val="none" w:sz="0" w:space="0" w:color="auto"/>
          </w:divBdr>
        </w:div>
        <w:div w:id="1343236698">
          <w:marLeft w:val="0"/>
          <w:marRight w:val="0"/>
          <w:marTop w:val="0"/>
          <w:marBottom w:val="0"/>
          <w:divBdr>
            <w:top w:val="none" w:sz="0" w:space="0" w:color="auto"/>
            <w:left w:val="none" w:sz="0" w:space="0" w:color="auto"/>
            <w:bottom w:val="none" w:sz="0" w:space="0" w:color="auto"/>
            <w:right w:val="none" w:sz="0" w:space="0" w:color="auto"/>
          </w:divBdr>
        </w:div>
        <w:div w:id="1389458081">
          <w:marLeft w:val="0"/>
          <w:marRight w:val="0"/>
          <w:marTop w:val="0"/>
          <w:marBottom w:val="0"/>
          <w:divBdr>
            <w:top w:val="none" w:sz="0" w:space="0" w:color="auto"/>
            <w:left w:val="none" w:sz="0" w:space="0" w:color="auto"/>
            <w:bottom w:val="none" w:sz="0" w:space="0" w:color="auto"/>
            <w:right w:val="none" w:sz="0" w:space="0" w:color="auto"/>
          </w:divBdr>
        </w:div>
        <w:div w:id="771170410">
          <w:marLeft w:val="0"/>
          <w:marRight w:val="0"/>
          <w:marTop w:val="0"/>
          <w:marBottom w:val="0"/>
          <w:divBdr>
            <w:top w:val="none" w:sz="0" w:space="0" w:color="auto"/>
            <w:left w:val="none" w:sz="0" w:space="0" w:color="auto"/>
            <w:bottom w:val="none" w:sz="0" w:space="0" w:color="auto"/>
            <w:right w:val="none" w:sz="0" w:space="0" w:color="auto"/>
          </w:divBdr>
        </w:div>
      </w:divsChild>
    </w:div>
    <w:div w:id="1198272970">
      <w:bodyDiv w:val="1"/>
      <w:marLeft w:val="0"/>
      <w:marRight w:val="0"/>
      <w:marTop w:val="0"/>
      <w:marBottom w:val="0"/>
      <w:divBdr>
        <w:top w:val="none" w:sz="0" w:space="0" w:color="auto"/>
        <w:left w:val="none" w:sz="0" w:space="0" w:color="auto"/>
        <w:bottom w:val="none" w:sz="0" w:space="0" w:color="auto"/>
        <w:right w:val="none" w:sz="0" w:space="0" w:color="auto"/>
      </w:divBdr>
      <w:divsChild>
        <w:div w:id="1357269305">
          <w:marLeft w:val="0"/>
          <w:marRight w:val="0"/>
          <w:marTop w:val="0"/>
          <w:marBottom w:val="0"/>
          <w:divBdr>
            <w:top w:val="none" w:sz="0" w:space="0" w:color="auto"/>
            <w:left w:val="none" w:sz="0" w:space="0" w:color="auto"/>
            <w:bottom w:val="none" w:sz="0" w:space="0" w:color="auto"/>
            <w:right w:val="none" w:sz="0" w:space="0" w:color="auto"/>
          </w:divBdr>
        </w:div>
        <w:div w:id="448083757">
          <w:marLeft w:val="0"/>
          <w:marRight w:val="0"/>
          <w:marTop w:val="0"/>
          <w:marBottom w:val="0"/>
          <w:divBdr>
            <w:top w:val="none" w:sz="0" w:space="0" w:color="auto"/>
            <w:left w:val="none" w:sz="0" w:space="0" w:color="auto"/>
            <w:bottom w:val="none" w:sz="0" w:space="0" w:color="auto"/>
            <w:right w:val="none" w:sz="0" w:space="0" w:color="auto"/>
          </w:divBdr>
        </w:div>
        <w:div w:id="1101294300">
          <w:marLeft w:val="0"/>
          <w:marRight w:val="0"/>
          <w:marTop w:val="0"/>
          <w:marBottom w:val="0"/>
          <w:divBdr>
            <w:top w:val="none" w:sz="0" w:space="0" w:color="auto"/>
            <w:left w:val="none" w:sz="0" w:space="0" w:color="auto"/>
            <w:bottom w:val="none" w:sz="0" w:space="0" w:color="auto"/>
            <w:right w:val="none" w:sz="0" w:space="0" w:color="auto"/>
          </w:divBdr>
        </w:div>
        <w:div w:id="633221432">
          <w:marLeft w:val="0"/>
          <w:marRight w:val="0"/>
          <w:marTop w:val="0"/>
          <w:marBottom w:val="0"/>
          <w:divBdr>
            <w:top w:val="none" w:sz="0" w:space="0" w:color="auto"/>
            <w:left w:val="none" w:sz="0" w:space="0" w:color="auto"/>
            <w:bottom w:val="none" w:sz="0" w:space="0" w:color="auto"/>
            <w:right w:val="none" w:sz="0" w:space="0" w:color="auto"/>
          </w:divBdr>
        </w:div>
        <w:div w:id="1075202876">
          <w:marLeft w:val="0"/>
          <w:marRight w:val="0"/>
          <w:marTop w:val="0"/>
          <w:marBottom w:val="0"/>
          <w:divBdr>
            <w:top w:val="none" w:sz="0" w:space="0" w:color="auto"/>
            <w:left w:val="none" w:sz="0" w:space="0" w:color="auto"/>
            <w:bottom w:val="none" w:sz="0" w:space="0" w:color="auto"/>
            <w:right w:val="none" w:sz="0" w:space="0" w:color="auto"/>
          </w:divBdr>
        </w:div>
        <w:div w:id="1776752062">
          <w:marLeft w:val="0"/>
          <w:marRight w:val="0"/>
          <w:marTop w:val="0"/>
          <w:marBottom w:val="0"/>
          <w:divBdr>
            <w:top w:val="none" w:sz="0" w:space="0" w:color="auto"/>
            <w:left w:val="none" w:sz="0" w:space="0" w:color="auto"/>
            <w:bottom w:val="none" w:sz="0" w:space="0" w:color="auto"/>
            <w:right w:val="none" w:sz="0" w:space="0" w:color="auto"/>
          </w:divBdr>
        </w:div>
        <w:div w:id="361563238">
          <w:marLeft w:val="0"/>
          <w:marRight w:val="0"/>
          <w:marTop w:val="0"/>
          <w:marBottom w:val="0"/>
          <w:divBdr>
            <w:top w:val="none" w:sz="0" w:space="0" w:color="auto"/>
            <w:left w:val="none" w:sz="0" w:space="0" w:color="auto"/>
            <w:bottom w:val="none" w:sz="0" w:space="0" w:color="auto"/>
            <w:right w:val="none" w:sz="0" w:space="0" w:color="auto"/>
          </w:divBdr>
        </w:div>
        <w:div w:id="1484396018">
          <w:marLeft w:val="0"/>
          <w:marRight w:val="0"/>
          <w:marTop w:val="0"/>
          <w:marBottom w:val="0"/>
          <w:divBdr>
            <w:top w:val="none" w:sz="0" w:space="0" w:color="auto"/>
            <w:left w:val="none" w:sz="0" w:space="0" w:color="auto"/>
            <w:bottom w:val="none" w:sz="0" w:space="0" w:color="auto"/>
            <w:right w:val="none" w:sz="0" w:space="0" w:color="auto"/>
          </w:divBdr>
        </w:div>
        <w:div w:id="85001478">
          <w:marLeft w:val="0"/>
          <w:marRight w:val="0"/>
          <w:marTop w:val="0"/>
          <w:marBottom w:val="0"/>
          <w:divBdr>
            <w:top w:val="none" w:sz="0" w:space="0" w:color="auto"/>
            <w:left w:val="none" w:sz="0" w:space="0" w:color="auto"/>
            <w:bottom w:val="none" w:sz="0" w:space="0" w:color="auto"/>
            <w:right w:val="none" w:sz="0" w:space="0" w:color="auto"/>
          </w:divBdr>
        </w:div>
        <w:div w:id="1226599331">
          <w:marLeft w:val="0"/>
          <w:marRight w:val="0"/>
          <w:marTop w:val="0"/>
          <w:marBottom w:val="0"/>
          <w:divBdr>
            <w:top w:val="none" w:sz="0" w:space="0" w:color="auto"/>
            <w:left w:val="none" w:sz="0" w:space="0" w:color="auto"/>
            <w:bottom w:val="none" w:sz="0" w:space="0" w:color="auto"/>
            <w:right w:val="none" w:sz="0" w:space="0" w:color="auto"/>
          </w:divBdr>
        </w:div>
        <w:div w:id="1921330712">
          <w:marLeft w:val="0"/>
          <w:marRight w:val="0"/>
          <w:marTop w:val="0"/>
          <w:marBottom w:val="0"/>
          <w:divBdr>
            <w:top w:val="none" w:sz="0" w:space="0" w:color="auto"/>
            <w:left w:val="none" w:sz="0" w:space="0" w:color="auto"/>
            <w:bottom w:val="none" w:sz="0" w:space="0" w:color="auto"/>
            <w:right w:val="none" w:sz="0" w:space="0" w:color="auto"/>
          </w:divBdr>
        </w:div>
        <w:div w:id="1615669383">
          <w:marLeft w:val="0"/>
          <w:marRight w:val="0"/>
          <w:marTop w:val="0"/>
          <w:marBottom w:val="0"/>
          <w:divBdr>
            <w:top w:val="none" w:sz="0" w:space="0" w:color="auto"/>
            <w:left w:val="none" w:sz="0" w:space="0" w:color="auto"/>
            <w:bottom w:val="none" w:sz="0" w:space="0" w:color="auto"/>
            <w:right w:val="none" w:sz="0" w:space="0" w:color="auto"/>
          </w:divBdr>
        </w:div>
        <w:div w:id="1468008831">
          <w:marLeft w:val="0"/>
          <w:marRight w:val="0"/>
          <w:marTop w:val="0"/>
          <w:marBottom w:val="0"/>
          <w:divBdr>
            <w:top w:val="none" w:sz="0" w:space="0" w:color="auto"/>
            <w:left w:val="none" w:sz="0" w:space="0" w:color="auto"/>
            <w:bottom w:val="none" w:sz="0" w:space="0" w:color="auto"/>
            <w:right w:val="none" w:sz="0" w:space="0" w:color="auto"/>
          </w:divBdr>
        </w:div>
        <w:div w:id="1220747231">
          <w:marLeft w:val="0"/>
          <w:marRight w:val="0"/>
          <w:marTop w:val="0"/>
          <w:marBottom w:val="0"/>
          <w:divBdr>
            <w:top w:val="none" w:sz="0" w:space="0" w:color="auto"/>
            <w:left w:val="none" w:sz="0" w:space="0" w:color="auto"/>
            <w:bottom w:val="none" w:sz="0" w:space="0" w:color="auto"/>
            <w:right w:val="none" w:sz="0" w:space="0" w:color="auto"/>
          </w:divBdr>
        </w:div>
        <w:div w:id="1307053352">
          <w:marLeft w:val="0"/>
          <w:marRight w:val="0"/>
          <w:marTop w:val="0"/>
          <w:marBottom w:val="0"/>
          <w:divBdr>
            <w:top w:val="none" w:sz="0" w:space="0" w:color="auto"/>
            <w:left w:val="none" w:sz="0" w:space="0" w:color="auto"/>
            <w:bottom w:val="none" w:sz="0" w:space="0" w:color="auto"/>
            <w:right w:val="none" w:sz="0" w:space="0" w:color="auto"/>
          </w:divBdr>
        </w:div>
        <w:div w:id="904147651">
          <w:marLeft w:val="0"/>
          <w:marRight w:val="0"/>
          <w:marTop w:val="0"/>
          <w:marBottom w:val="0"/>
          <w:divBdr>
            <w:top w:val="none" w:sz="0" w:space="0" w:color="auto"/>
            <w:left w:val="none" w:sz="0" w:space="0" w:color="auto"/>
            <w:bottom w:val="none" w:sz="0" w:space="0" w:color="auto"/>
            <w:right w:val="none" w:sz="0" w:space="0" w:color="auto"/>
          </w:divBdr>
        </w:div>
        <w:div w:id="12341768">
          <w:marLeft w:val="0"/>
          <w:marRight w:val="0"/>
          <w:marTop w:val="0"/>
          <w:marBottom w:val="0"/>
          <w:divBdr>
            <w:top w:val="none" w:sz="0" w:space="0" w:color="auto"/>
            <w:left w:val="none" w:sz="0" w:space="0" w:color="auto"/>
            <w:bottom w:val="none" w:sz="0" w:space="0" w:color="auto"/>
            <w:right w:val="none" w:sz="0" w:space="0" w:color="auto"/>
          </w:divBdr>
        </w:div>
        <w:div w:id="632057909">
          <w:marLeft w:val="0"/>
          <w:marRight w:val="0"/>
          <w:marTop w:val="0"/>
          <w:marBottom w:val="0"/>
          <w:divBdr>
            <w:top w:val="none" w:sz="0" w:space="0" w:color="auto"/>
            <w:left w:val="none" w:sz="0" w:space="0" w:color="auto"/>
            <w:bottom w:val="none" w:sz="0" w:space="0" w:color="auto"/>
            <w:right w:val="none" w:sz="0" w:space="0" w:color="auto"/>
          </w:divBdr>
        </w:div>
        <w:div w:id="1560675076">
          <w:marLeft w:val="0"/>
          <w:marRight w:val="0"/>
          <w:marTop w:val="0"/>
          <w:marBottom w:val="0"/>
          <w:divBdr>
            <w:top w:val="none" w:sz="0" w:space="0" w:color="auto"/>
            <w:left w:val="none" w:sz="0" w:space="0" w:color="auto"/>
            <w:bottom w:val="none" w:sz="0" w:space="0" w:color="auto"/>
            <w:right w:val="none" w:sz="0" w:space="0" w:color="auto"/>
          </w:divBdr>
        </w:div>
        <w:div w:id="1103839434">
          <w:marLeft w:val="0"/>
          <w:marRight w:val="0"/>
          <w:marTop w:val="0"/>
          <w:marBottom w:val="0"/>
          <w:divBdr>
            <w:top w:val="none" w:sz="0" w:space="0" w:color="auto"/>
            <w:left w:val="none" w:sz="0" w:space="0" w:color="auto"/>
            <w:bottom w:val="none" w:sz="0" w:space="0" w:color="auto"/>
            <w:right w:val="none" w:sz="0" w:space="0" w:color="auto"/>
          </w:divBdr>
        </w:div>
        <w:div w:id="710038462">
          <w:marLeft w:val="0"/>
          <w:marRight w:val="0"/>
          <w:marTop w:val="0"/>
          <w:marBottom w:val="0"/>
          <w:divBdr>
            <w:top w:val="none" w:sz="0" w:space="0" w:color="auto"/>
            <w:left w:val="none" w:sz="0" w:space="0" w:color="auto"/>
            <w:bottom w:val="none" w:sz="0" w:space="0" w:color="auto"/>
            <w:right w:val="none" w:sz="0" w:space="0" w:color="auto"/>
          </w:divBdr>
        </w:div>
        <w:div w:id="1376200416">
          <w:marLeft w:val="0"/>
          <w:marRight w:val="0"/>
          <w:marTop w:val="0"/>
          <w:marBottom w:val="0"/>
          <w:divBdr>
            <w:top w:val="none" w:sz="0" w:space="0" w:color="auto"/>
            <w:left w:val="none" w:sz="0" w:space="0" w:color="auto"/>
            <w:bottom w:val="none" w:sz="0" w:space="0" w:color="auto"/>
            <w:right w:val="none" w:sz="0" w:space="0" w:color="auto"/>
          </w:divBdr>
        </w:div>
        <w:div w:id="1743218408">
          <w:marLeft w:val="0"/>
          <w:marRight w:val="0"/>
          <w:marTop w:val="0"/>
          <w:marBottom w:val="0"/>
          <w:divBdr>
            <w:top w:val="none" w:sz="0" w:space="0" w:color="auto"/>
            <w:left w:val="none" w:sz="0" w:space="0" w:color="auto"/>
            <w:bottom w:val="none" w:sz="0" w:space="0" w:color="auto"/>
            <w:right w:val="none" w:sz="0" w:space="0" w:color="auto"/>
          </w:divBdr>
        </w:div>
        <w:div w:id="2008703070">
          <w:marLeft w:val="0"/>
          <w:marRight w:val="0"/>
          <w:marTop w:val="0"/>
          <w:marBottom w:val="0"/>
          <w:divBdr>
            <w:top w:val="none" w:sz="0" w:space="0" w:color="auto"/>
            <w:left w:val="none" w:sz="0" w:space="0" w:color="auto"/>
            <w:bottom w:val="none" w:sz="0" w:space="0" w:color="auto"/>
            <w:right w:val="none" w:sz="0" w:space="0" w:color="auto"/>
          </w:divBdr>
        </w:div>
        <w:div w:id="652872473">
          <w:marLeft w:val="0"/>
          <w:marRight w:val="0"/>
          <w:marTop w:val="0"/>
          <w:marBottom w:val="0"/>
          <w:divBdr>
            <w:top w:val="none" w:sz="0" w:space="0" w:color="auto"/>
            <w:left w:val="none" w:sz="0" w:space="0" w:color="auto"/>
            <w:bottom w:val="none" w:sz="0" w:space="0" w:color="auto"/>
            <w:right w:val="none" w:sz="0" w:space="0" w:color="auto"/>
          </w:divBdr>
        </w:div>
      </w:divsChild>
    </w:div>
    <w:div w:id="1320427342">
      <w:bodyDiv w:val="1"/>
      <w:marLeft w:val="0"/>
      <w:marRight w:val="0"/>
      <w:marTop w:val="0"/>
      <w:marBottom w:val="0"/>
      <w:divBdr>
        <w:top w:val="none" w:sz="0" w:space="0" w:color="auto"/>
        <w:left w:val="none" w:sz="0" w:space="0" w:color="auto"/>
        <w:bottom w:val="none" w:sz="0" w:space="0" w:color="auto"/>
        <w:right w:val="none" w:sz="0" w:space="0" w:color="auto"/>
      </w:divBdr>
      <w:divsChild>
        <w:div w:id="481048226">
          <w:marLeft w:val="0"/>
          <w:marRight w:val="0"/>
          <w:marTop w:val="0"/>
          <w:marBottom w:val="0"/>
          <w:divBdr>
            <w:top w:val="none" w:sz="0" w:space="0" w:color="auto"/>
            <w:left w:val="none" w:sz="0" w:space="0" w:color="auto"/>
            <w:bottom w:val="none" w:sz="0" w:space="0" w:color="auto"/>
            <w:right w:val="none" w:sz="0" w:space="0" w:color="auto"/>
          </w:divBdr>
        </w:div>
        <w:div w:id="2108889802">
          <w:marLeft w:val="0"/>
          <w:marRight w:val="0"/>
          <w:marTop w:val="0"/>
          <w:marBottom w:val="0"/>
          <w:divBdr>
            <w:top w:val="none" w:sz="0" w:space="0" w:color="auto"/>
            <w:left w:val="none" w:sz="0" w:space="0" w:color="auto"/>
            <w:bottom w:val="none" w:sz="0" w:space="0" w:color="auto"/>
            <w:right w:val="none" w:sz="0" w:space="0" w:color="auto"/>
          </w:divBdr>
        </w:div>
      </w:divsChild>
    </w:div>
    <w:div w:id="1615281175">
      <w:bodyDiv w:val="1"/>
      <w:marLeft w:val="0"/>
      <w:marRight w:val="0"/>
      <w:marTop w:val="0"/>
      <w:marBottom w:val="0"/>
      <w:divBdr>
        <w:top w:val="none" w:sz="0" w:space="0" w:color="auto"/>
        <w:left w:val="none" w:sz="0" w:space="0" w:color="auto"/>
        <w:bottom w:val="none" w:sz="0" w:space="0" w:color="auto"/>
        <w:right w:val="none" w:sz="0" w:space="0" w:color="auto"/>
      </w:divBdr>
      <w:divsChild>
        <w:div w:id="1192375733">
          <w:marLeft w:val="0"/>
          <w:marRight w:val="0"/>
          <w:marTop w:val="0"/>
          <w:marBottom w:val="0"/>
          <w:divBdr>
            <w:top w:val="none" w:sz="0" w:space="0" w:color="auto"/>
            <w:left w:val="none" w:sz="0" w:space="0" w:color="auto"/>
            <w:bottom w:val="none" w:sz="0" w:space="0" w:color="auto"/>
            <w:right w:val="none" w:sz="0" w:space="0" w:color="auto"/>
          </w:divBdr>
        </w:div>
        <w:div w:id="1921524555">
          <w:marLeft w:val="0"/>
          <w:marRight w:val="0"/>
          <w:marTop w:val="0"/>
          <w:marBottom w:val="0"/>
          <w:divBdr>
            <w:top w:val="none" w:sz="0" w:space="0" w:color="auto"/>
            <w:left w:val="none" w:sz="0" w:space="0" w:color="auto"/>
            <w:bottom w:val="none" w:sz="0" w:space="0" w:color="auto"/>
            <w:right w:val="none" w:sz="0" w:space="0" w:color="auto"/>
          </w:divBdr>
        </w:div>
        <w:div w:id="24138342">
          <w:marLeft w:val="0"/>
          <w:marRight w:val="0"/>
          <w:marTop w:val="0"/>
          <w:marBottom w:val="0"/>
          <w:divBdr>
            <w:top w:val="none" w:sz="0" w:space="0" w:color="auto"/>
            <w:left w:val="none" w:sz="0" w:space="0" w:color="auto"/>
            <w:bottom w:val="none" w:sz="0" w:space="0" w:color="auto"/>
            <w:right w:val="none" w:sz="0" w:space="0" w:color="auto"/>
          </w:divBdr>
        </w:div>
        <w:div w:id="548106972">
          <w:marLeft w:val="0"/>
          <w:marRight w:val="0"/>
          <w:marTop w:val="0"/>
          <w:marBottom w:val="0"/>
          <w:divBdr>
            <w:top w:val="none" w:sz="0" w:space="0" w:color="auto"/>
            <w:left w:val="none" w:sz="0" w:space="0" w:color="auto"/>
            <w:bottom w:val="none" w:sz="0" w:space="0" w:color="auto"/>
            <w:right w:val="none" w:sz="0" w:space="0" w:color="auto"/>
          </w:divBdr>
        </w:div>
        <w:div w:id="442001264">
          <w:marLeft w:val="0"/>
          <w:marRight w:val="0"/>
          <w:marTop w:val="0"/>
          <w:marBottom w:val="0"/>
          <w:divBdr>
            <w:top w:val="none" w:sz="0" w:space="0" w:color="auto"/>
            <w:left w:val="none" w:sz="0" w:space="0" w:color="auto"/>
            <w:bottom w:val="none" w:sz="0" w:space="0" w:color="auto"/>
            <w:right w:val="none" w:sz="0" w:space="0" w:color="auto"/>
          </w:divBdr>
        </w:div>
        <w:div w:id="1205562108">
          <w:marLeft w:val="0"/>
          <w:marRight w:val="0"/>
          <w:marTop w:val="0"/>
          <w:marBottom w:val="0"/>
          <w:divBdr>
            <w:top w:val="none" w:sz="0" w:space="0" w:color="auto"/>
            <w:left w:val="none" w:sz="0" w:space="0" w:color="auto"/>
            <w:bottom w:val="none" w:sz="0" w:space="0" w:color="auto"/>
            <w:right w:val="none" w:sz="0" w:space="0" w:color="auto"/>
          </w:divBdr>
        </w:div>
        <w:div w:id="1704398190">
          <w:marLeft w:val="0"/>
          <w:marRight w:val="0"/>
          <w:marTop w:val="0"/>
          <w:marBottom w:val="0"/>
          <w:divBdr>
            <w:top w:val="none" w:sz="0" w:space="0" w:color="auto"/>
            <w:left w:val="none" w:sz="0" w:space="0" w:color="auto"/>
            <w:bottom w:val="none" w:sz="0" w:space="0" w:color="auto"/>
            <w:right w:val="none" w:sz="0" w:space="0" w:color="auto"/>
          </w:divBdr>
        </w:div>
        <w:div w:id="1150945521">
          <w:marLeft w:val="0"/>
          <w:marRight w:val="0"/>
          <w:marTop w:val="0"/>
          <w:marBottom w:val="0"/>
          <w:divBdr>
            <w:top w:val="none" w:sz="0" w:space="0" w:color="auto"/>
            <w:left w:val="none" w:sz="0" w:space="0" w:color="auto"/>
            <w:bottom w:val="none" w:sz="0" w:space="0" w:color="auto"/>
            <w:right w:val="none" w:sz="0" w:space="0" w:color="auto"/>
          </w:divBdr>
        </w:div>
        <w:div w:id="330068922">
          <w:marLeft w:val="0"/>
          <w:marRight w:val="0"/>
          <w:marTop w:val="0"/>
          <w:marBottom w:val="0"/>
          <w:divBdr>
            <w:top w:val="none" w:sz="0" w:space="0" w:color="auto"/>
            <w:left w:val="none" w:sz="0" w:space="0" w:color="auto"/>
            <w:bottom w:val="none" w:sz="0" w:space="0" w:color="auto"/>
            <w:right w:val="none" w:sz="0" w:space="0" w:color="auto"/>
          </w:divBdr>
        </w:div>
        <w:div w:id="1479999897">
          <w:marLeft w:val="0"/>
          <w:marRight w:val="0"/>
          <w:marTop w:val="0"/>
          <w:marBottom w:val="0"/>
          <w:divBdr>
            <w:top w:val="none" w:sz="0" w:space="0" w:color="auto"/>
            <w:left w:val="none" w:sz="0" w:space="0" w:color="auto"/>
            <w:bottom w:val="none" w:sz="0" w:space="0" w:color="auto"/>
            <w:right w:val="none" w:sz="0" w:space="0" w:color="auto"/>
          </w:divBdr>
        </w:div>
        <w:div w:id="1638486397">
          <w:marLeft w:val="0"/>
          <w:marRight w:val="0"/>
          <w:marTop w:val="0"/>
          <w:marBottom w:val="0"/>
          <w:divBdr>
            <w:top w:val="none" w:sz="0" w:space="0" w:color="auto"/>
            <w:left w:val="none" w:sz="0" w:space="0" w:color="auto"/>
            <w:bottom w:val="none" w:sz="0" w:space="0" w:color="auto"/>
            <w:right w:val="none" w:sz="0" w:space="0" w:color="auto"/>
          </w:divBdr>
        </w:div>
        <w:div w:id="1365710494">
          <w:marLeft w:val="0"/>
          <w:marRight w:val="0"/>
          <w:marTop w:val="0"/>
          <w:marBottom w:val="0"/>
          <w:divBdr>
            <w:top w:val="none" w:sz="0" w:space="0" w:color="auto"/>
            <w:left w:val="none" w:sz="0" w:space="0" w:color="auto"/>
            <w:bottom w:val="none" w:sz="0" w:space="0" w:color="auto"/>
            <w:right w:val="none" w:sz="0" w:space="0" w:color="auto"/>
          </w:divBdr>
        </w:div>
        <w:div w:id="1107387815">
          <w:marLeft w:val="0"/>
          <w:marRight w:val="0"/>
          <w:marTop w:val="0"/>
          <w:marBottom w:val="0"/>
          <w:divBdr>
            <w:top w:val="none" w:sz="0" w:space="0" w:color="auto"/>
            <w:left w:val="none" w:sz="0" w:space="0" w:color="auto"/>
            <w:bottom w:val="none" w:sz="0" w:space="0" w:color="auto"/>
            <w:right w:val="none" w:sz="0" w:space="0" w:color="auto"/>
          </w:divBdr>
        </w:div>
        <w:div w:id="1642072767">
          <w:marLeft w:val="0"/>
          <w:marRight w:val="0"/>
          <w:marTop w:val="0"/>
          <w:marBottom w:val="0"/>
          <w:divBdr>
            <w:top w:val="none" w:sz="0" w:space="0" w:color="auto"/>
            <w:left w:val="none" w:sz="0" w:space="0" w:color="auto"/>
            <w:bottom w:val="none" w:sz="0" w:space="0" w:color="auto"/>
            <w:right w:val="none" w:sz="0" w:space="0" w:color="auto"/>
          </w:divBdr>
        </w:div>
        <w:div w:id="1230337082">
          <w:marLeft w:val="0"/>
          <w:marRight w:val="0"/>
          <w:marTop w:val="0"/>
          <w:marBottom w:val="0"/>
          <w:divBdr>
            <w:top w:val="none" w:sz="0" w:space="0" w:color="auto"/>
            <w:left w:val="none" w:sz="0" w:space="0" w:color="auto"/>
            <w:bottom w:val="none" w:sz="0" w:space="0" w:color="auto"/>
            <w:right w:val="none" w:sz="0" w:space="0" w:color="auto"/>
          </w:divBdr>
        </w:div>
        <w:div w:id="2143424940">
          <w:marLeft w:val="0"/>
          <w:marRight w:val="0"/>
          <w:marTop w:val="0"/>
          <w:marBottom w:val="0"/>
          <w:divBdr>
            <w:top w:val="none" w:sz="0" w:space="0" w:color="auto"/>
            <w:left w:val="none" w:sz="0" w:space="0" w:color="auto"/>
            <w:bottom w:val="none" w:sz="0" w:space="0" w:color="auto"/>
            <w:right w:val="none" w:sz="0" w:space="0" w:color="auto"/>
          </w:divBdr>
        </w:div>
        <w:div w:id="1923448825">
          <w:marLeft w:val="0"/>
          <w:marRight w:val="0"/>
          <w:marTop w:val="0"/>
          <w:marBottom w:val="0"/>
          <w:divBdr>
            <w:top w:val="none" w:sz="0" w:space="0" w:color="auto"/>
            <w:left w:val="none" w:sz="0" w:space="0" w:color="auto"/>
            <w:bottom w:val="none" w:sz="0" w:space="0" w:color="auto"/>
            <w:right w:val="none" w:sz="0" w:space="0" w:color="auto"/>
          </w:divBdr>
        </w:div>
        <w:div w:id="272908600">
          <w:marLeft w:val="0"/>
          <w:marRight w:val="0"/>
          <w:marTop w:val="0"/>
          <w:marBottom w:val="0"/>
          <w:divBdr>
            <w:top w:val="none" w:sz="0" w:space="0" w:color="auto"/>
            <w:left w:val="none" w:sz="0" w:space="0" w:color="auto"/>
            <w:bottom w:val="none" w:sz="0" w:space="0" w:color="auto"/>
            <w:right w:val="none" w:sz="0" w:space="0" w:color="auto"/>
          </w:divBdr>
        </w:div>
        <w:div w:id="302396372">
          <w:marLeft w:val="0"/>
          <w:marRight w:val="0"/>
          <w:marTop w:val="0"/>
          <w:marBottom w:val="0"/>
          <w:divBdr>
            <w:top w:val="none" w:sz="0" w:space="0" w:color="auto"/>
            <w:left w:val="none" w:sz="0" w:space="0" w:color="auto"/>
            <w:bottom w:val="none" w:sz="0" w:space="0" w:color="auto"/>
            <w:right w:val="none" w:sz="0" w:space="0" w:color="auto"/>
          </w:divBdr>
        </w:div>
        <w:div w:id="1683357940">
          <w:marLeft w:val="0"/>
          <w:marRight w:val="0"/>
          <w:marTop w:val="0"/>
          <w:marBottom w:val="0"/>
          <w:divBdr>
            <w:top w:val="none" w:sz="0" w:space="0" w:color="auto"/>
            <w:left w:val="none" w:sz="0" w:space="0" w:color="auto"/>
            <w:bottom w:val="none" w:sz="0" w:space="0" w:color="auto"/>
            <w:right w:val="none" w:sz="0" w:space="0" w:color="auto"/>
          </w:divBdr>
        </w:div>
        <w:div w:id="320735435">
          <w:marLeft w:val="0"/>
          <w:marRight w:val="0"/>
          <w:marTop w:val="0"/>
          <w:marBottom w:val="0"/>
          <w:divBdr>
            <w:top w:val="none" w:sz="0" w:space="0" w:color="auto"/>
            <w:left w:val="none" w:sz="0" w:space="0" w:color="auto"/>
            <w:bottom w:val="none" w:sz="0" w:space="0" w:color="auto"/>
            <w:right w:val="none" w:sz="0" w:space="0" w:color="auto"/>
          </w:divBdr>
        </w:div>
      </w:divsChild>
    </w:div>
    <w:div w:id="1687560978">
      <w:bodyDiv w:val="1"/>
      <w:marLeft w:val="0"/>
      <w:marRight w:val="0"/>
      <w:marTop w:val="0"/>
      <w:marBottom w:val="0"/>
      <w:divBdr>
        <w:top w:val="none" w:sz="0" w:space="0" w:color="auto"/>
        <w:left w:val="none" w:sz="0" w:space="0" w:color="auto"/>
        <w:bottom w:val="none" w:sz="0" w:space="0" w:color="auto"/>
        <w:right w:val="none" w:sz="0" w:space="0" w:color="auto"/>
      </w:divBdr>
      <w:divsChild>
        <w:div w:id="1068646857">
          <w:marLeft w:val="0"/>
          <w:marRight w:val="0"/>
          <w:marTop w:val="0"/>
          <w:marBottom w:val="0"/>
          <w:divBdr>
            <w:top w:val="none" w:sz="0" w:space="0" w:color="auto"/>
            <w:left w:val="none" w:sz="0" w:space="0" w:color="auto"/>
            <w:bottom w:val="none" w:sz="0" w:space="0" w:color="auto"/>
            <w:right w:val="none" w:sz="0" w:space="0" w:color="auto"/>
          </w:divBdr>
        </w:div>
        <w:div w:id="1204748585">
          <w:marLeft w:val="0"/>
          <w:marRight w:val="0"/>
          <w:marTop w:val="0"/>
          <w:marBottom w:val="0"/>
          <w:divBdr>
            <w:top w:val="none" w:sz="0" w:space="0" w:color="auto"/>
            <w:left w:val="none" w:sz="0" w:space="0" w:color="auto"/>
            <w:bottom w:val="none" w:sz="0" w:space="0" w:color="auto"/>
            <w:right w:val="none" w:sz="0" w:space="0" w:color="auto"/>
          </w:divBdr>
        </w:div>
        <w:div w:id="302737318">
          <w:marLeft w:val="0"/>
          <w:marRight w:val="0"/>
          <w:marTop w:val="0"/>
          <w:marBottom w:val="0"/>
          <w:divBdr>
            <w:top w:val="none" w:sz="0" w:space="0" w:color="auto"/>
            <w:left w:val="none" w:sz="0" w:space="0" w:color="auto"/>
            <w:bottom w:val="none" w:sz="0" w:space="0" w:color="auto"/>
            <w:right w:val="none" w:sz="0" w:space="0" w:color="auto"/>
          </w:divBdr>
        </w:div>
      </w:divsChild>
    </w:div>
    <w:div w:id="2115786157">
      <w:bodyDiv w:val="1"/>
      <w:marLeft w:val="0"/>
      <w:marRight w:val="0"/>
      <w:marTop w:val="0"/>
      <w:marBottom w:val="0"/>
      <w:divBdr>
        <w:top w:val="none" w:sz="0" w:space="0" w:color="auto"/>
        <w:left w:val="none" w:sz="0" w:space="0" w:color="auto"/>
        <w:bottom w:val="none" w:sz="0" w:space="0" w:color="auto"/>
        <w:right w:val="none" w:sz="0" w:space="0" w:color="auto"/>
      </w:divBdr>
      <w:divsChild>
        <w:div w:id="529489616">
          <w:marLeft w:val="0"/>
          <w:marRight w:val="0"/>
          <w:marTop w:val="0"/>
          <w:marBottom w:val="0"/>
          <w:divBdr>
            <w:top w:val="none" w:sz="0" w:space="0" w:color="auto"/>
            <w:left w:val="none" w:sz="0" w:space="0" w:color="auto"/>
            <w:bottom w:val="none" w:sz="0" w:space="0" w:color="auto"/>
            <w:right w:val="none" w:sz="0" w:space="0" w:color="auto"/>
          </w:divBdr>
        </w:div>
        <w:div w:id="1920942129">
          <w:marLeft w:val="0"/>
          <w:marRight w:val="0"/>
          <w:marTop w:val="0"/>
          <w:marBottom w:val="0"/>
          <w:divBdr>
            <w:top w:val="none" w:sz="0" w:space="0" w:color="auto"/>
            <w:left w:val="none" w:sz="0" w:space="0" w:color="auto"/>
            <w:bottom w:val="none" w:sz="0" w:space="0" w:color="auto"/>
            <w:right w:val="none" w:sz="0" w:space="0" w:color="auto"/>
          </w:divBdr>
        </w:div>
        <w:div w:id="1155099444">
          <w:marLeft w:val="0"/>
          <w:marRight w:val="0"/>
          <w:marTop w:val="0"/>
          <w:marBottom w:val="0"/>
          <w:divBdr>
            <w:top w:val="none" w:sz="0" w:space="0" w:color="auto"/>
            <w:left w:val="none" w:sz="0" w:space="0" w:color="auto"/>
            <w:bottom w:val="none" w:sz="0" w:space="0" w:color="auto"/>
            <w:right w:val="none" w:sz="0" w:space="0" w:color="auto"/>
          </w:divBdr>
        </w:div>
        <w:div w:id="1094326182">
          <w:marLeft w:val="0"/>
          <w:marRight w:val="0"/>
          <w:marTop w:val="0"/>
          <w:marBottom w:val="0"/>
          <w:divBdr>
            <w:top w:val="none" w:sz="0" w:space="0" w:color="auto"/>
            <w:left w:val="none" w:sz="0" w:space="0" w:color="auto"/>
            <w:bottom w:val="none" w:sz="0" w:space="0" w:color="auto"/>
            <w:right w:val="none" w:sz="0" w:space="0" w:color="auto"/>
          </w:divBdr>
        </w:div>
        <w:div w:id="12501928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oG6xFDLhO_c" TargetMode="Externa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hyperlink" Target="http://www.smashbros.com/en-uk/characters/villager.html" TargetMode="External"/><Relationship Id="rId21" Type="http://schemas.openxmlformats.org/officeDocument/2006/relationships/hyperlink" Target="https://www.licente-jocuri.ro/counter-strike-global-offensive-steam-cd-key.html" TargetMode="External"/><Relationship Id="rId34" Type="http://schemas.openxmlformats.org/officeDocument/2006/relationships/image" Target="media/image14.jpeg"/><Relationship Id="rId42" Type="http://schemas.openxmlformats.org/officeDocument/2006/relationships/hyperlink" Target="http://cube.gamespy.com/gamecube/resident-evil-4/577819p3.html" TargetMode="External"/><Relationship Id="rId47" Type="http://schemas.openxmlformats.org/officeDocument/2006/relationships/image" Target="media/image21.jpeg"/><Relationship Id="rId50" Type="http://schemas.openxmlformats.org/officeDocument/2006/relationships/image" Target="media/image23.png"/><Relationship Id="rId55" Type="http://schemas.openxmlformats.org/officeDocument/2006/relationships/image" Target="media/image26.png"/><Relationship Id="rId63" Type="http://schemas.openxmlformats.org/officeDocument/2006/relationships/footer" Target="footer2.xml"/><Relationship Id="rId68" Type="http://schemas.openxmlformats.org/officeDocument/2006/relationships/hyperlink" Target="https://uk.gamesplanet.com/game/little-nightmares-steam-key--3162-1" TargetMode="External"/><Relationship Id="rId76" Type="http://schemas.openxmlformats.org/officeDocument/2006/relationships/image" Target="media/image38.gif"/><Relationship Id="rId84" Type="http://schemas.openxmlformats.org/officeDocument/2006/relationships/image" Target="media/image45.png"/><Relationship Id="rId89" Type="http://schemas.openxmlformats.org/officeDocument/2006/relationships/image" Target="media/image48.png"/><Relationship Id="rId7" Type="http://schemas.openxmlformats.org/officeDocument/2006/relationships/hyperlink" Target="http://www.gameinformer.com/b/news/archive/2016/08/10/fans-come-together-to-create-the-original-unofficial-pok-233-mon-uranium.aspx" TargetMode="External"/><Relationship Id="rId71" Type="http://schemas.openxmlformats.org/officeDocument/2006/relationships/image" Target="media/image35.jpe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www.theconceptartblog.com/2012/05/07/hyhule-historia-zelda-25th-anniversary/" TargetMode="External"/><Relationship Id="rId11" Type="http://schemas.openxmlformats.org/officeDocument/2006/relationships/hyperlink" Target="https://en.wikipedia.org/wiki/Widowmaker_(Overwatch)" TargetMode="Externa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hyperlink" Target="https://www.youtube.com/watch?v=RCJ_7Q8CqJ0&amp;t=447s" TargetMode="External"/><Relationship Id="rId40" Type="http://schemas.openxmlformats.org/officeDocument/2006/relationships/image" Target="media/image17.jpeg"/><Relationship Id="rId45" Type="http://schemas.openxmlformats.org/officeDocument/2006/relationships/image" Target="media/image20.jpeg"/><Relationship Id="rId53" Type="http://schemas.openxmlformats.org/officeDocument/2006/relationships/hyperlink" Target="https://lsntap.org/book/export/html/2961" TargetMode="External"/><Relationship Id="rId58" Type="http://schemas.openxmlformats.org/officeDocument/2006/relationships/hyperlink" Target="https://www.youtube.com/watch?v=Hhr681TpZac" TargetMode="External"/><Relationship Id="rId66" Type="http://schemas.openxmlformats.org/officeDocument/2006/relationships/image" Target="media/image32.png"/><Relationship Id="rId74" Type="http://schemas.openxmlformats.org/officeDocument/2006/relationships/image" Target="media/image37.jpeg"/><Relationship Id="rId79" Type="http://schemas.openxmlformats.org/officeDocument/2006/relationships/image" Target="media/image40.png"/><Relationship Id="rId87"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header" Target="header1.xml"/><Relationship Id="rId82" Type="http://schemas.openxmlformats.org/officeDocument/2006/relationships/image" Target="media/image43.png"/><Relationship Id="rId90" Type="http://schemas.openxmlformats.org/officeDocument/2006/relationships/hyperlink" Target="https://supermariomaker.nintendo.com/assets/SuperMarioMakerIdeaBook.pdf" TargetMode="External"/><Relationship Id="rId19" Type="http://schemas.openxmlformats.org/officeDocument/2006/relationships/hyperlink" Target="http://www.jeuxactu.com/super-mario-odyssey-trailer-de-gameplay-et-date-de-sortie-sur-switch-109745.htm"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hyperlink" Target="http://thomasyatesunit78.weebly.com/blog/2d-sprites" TargetMode="External"/><Relationship Id="rId30" Type="http://schemas.openxmlformats.org/officeDocument/2006/relationships/image" Target="media/image12.jpeg"/><Relationship Id="rId35" Type="http://schemas.openxmlformats.org/officeDocument/2006/relationships/hyperlink" Target="http://www.theoryofgaming.com/borderlands-2-one-year-later/" TargetMode="External"/><Relationship Id="rId43" Type="http://schemas.openxmlformats.org/officeDocument/2006/relationships/image" Target="media/image19.jpeg"/><Relationship Id="rId48" Type="http://schemas.openxmlformats.org/officeDocument/2006/relationships/image" Target="media/image22.jpeg"/><Relationship Id="rId56" Type="http://schemas.openxmlformats.org/officeDocument/2006/relationships/hyperlink" Target="http://www.onepointhosting.co.za/how-to-backup-your-data/" TargetMode="External"/><Relationship Id="rId64" Type="http://schemas.openxmlformats.org/officeDocument/2006/relationships/image" Target="media/image30.png"/><Relationship Id="rId69" Type="http://schemas.openxmlformats.org/officeDocument/2006/relationships/image" Target="media/image34.jpeg"/><Relationship Id="rId77" Type="http://schemas.openxmlformats.org/officeDocument/2006/relationships/hyperlink" Target="http://aladdin.wikia.com/wiki/Razoul" TargetMode="External"/><Relationship Id="rId8" Type="http://schemas.openxmlformats.org/officeDocument/2006/relationships/image" Target="media/image1.jpeg"/><Relationship Id="rId51" Type="http://schemas.openxmlformats.org/officeDocument/2006/relationships/hyperlink" Target="https://twinlance7.wordpress.com/unit-78/storage-of-image-assets/" TargetMode="External"/><Relationship Id="rId72" Type="http://schemas.openxmlformats.org/officeDocument/2006/relationships/image" Target="media/image36.png"/><Relationship Id="rId80" Type="http://schemas.openxmlformats.org/officeDocument/2006/relationships/image" Target="media/image41.png"/><Relationship Id="rId85" Type="http://schemas.openxmlformats.org/officeDocument/2006/relationships/hyperlink" Target="http://www.indiemanga.com/articles/"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reddit.com/r/AskMen/comments/4phsry/fighter_mage_thief_or_cleric_which_would_you_be/" TargetMode="External"/><Relationship Id="rId25" Type="http://schemas.openxmlformats.org/officeDocument/2006/relationships/hyperlink" Target="http://www.cracked.com/blog/chatting-with-mario-during-a-game-of-super-mario-brothers/" TargetMode="External"/><Relationship Id="rId33" Type="http://schemas.openxmlformats.org/officeDocument/2006/relationships/hyperlink" Target="http://www.macgamestore.com/product/3544/Borderlands-2-Complete-Edition/" TargetMode="External"/><Relationship Id="rId38" Type="http://schemas.openxmlformats.org/officeDocument/2006/relationships/image" Target="media/image16.jpeg"/><Relationship Id="rId46" Type="http://schemas.openxmlformats.org/officeDocument/2006/relationships/hyperlink" Target="https://comicvine.gamespot.com/forums/battles-7/saitama-vs-thor-vs-superman-1800983/" TargetMode="External"/><Relationship Id="rId59" Type="http://schemas.openxmlformats.org/officeDocument/2006/relationships/image" Target="media/image28.png"/><Relationship Id="rId67"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18.png"/><Relationship Id="rId54" Type="http://schemas.openxmlformats.org/officeDocument/2006/relationships/image" Target="media/image25.gif"/><Relationship Id="rId62" Type="http://schemas.openxmlformats.org/officeDocument/2006/relationships/footer" Target="footer1.xml"/><Relationship Id="rId70" Type="http://schemas.openxmlformats.org/officeDocument/2006/relationships/hyperlink" Target="https://waypoint.vice.com/en_us/article/vvkzz8/the-unifying-monstrous-hopefulness-of-inside" TargetMode="External"/><Relationship Id="rId75" Type="http://schemas.openxmlformats.org/officeDocument/2006/relationships/hyperlink" Target="https://propertydrum.briefyourmarket.com/Article.aspx?id=558" TargetMode="External"/><Relationship Id="rId83" Type="http://schemas.openxmlformats.org/officeDocument/2006/relationships/image" Target="media/image44.png"/><Relationship Id="rId88" Type="http://schemas.openxmlformats.org/officeDocument/2006/relationships/hyperlink" Target="https://euwinjohnatkins.wordpress.com/game-project-3/05-moodboard/" TargetMode="External"/><Relationship Id="rId91"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www.offsetprintingtechnology.com/2012/halftone-raster-reproduction/" TargetMode="External"/><Relationship Id="rId23" Type="http://schemas.openxmlformats.org/officeDocument/2006/relationships/hyperlink" Target="http://www.nintendo.com/games/detail/super-mario-odyssey-switch" TargetMode="External"/><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hyperlink" Target="https://www.citelighter.com/art-architecture/art/knowledgecards/the-realism-art-movement" TargetMode="External"/><Relationship Id="rId57" Type="http://schemas.openxmlformats.org/officeDocument/2006/relationships/image" Target="media/image27.jpeg"/><Relationship Id="rId10" Type="http://schemas.openxmlformats.org/officeDocument/2006/relationships/image" Target="media/image2.png"/><Relationship Id="rId31" Type="http://schemas.openxmlformats.org/officeDocument/2006/relationships/hyperlink" Target="https://www.pcgamesn.com/project-cars/project-cars-2-is-now-in-full-production-by-the-entire-development-team" TargetMode="External"/><Relationship Id="rId44" Type="http://schemas.openxmlformats.org/officeDocument/2006/relationships/hyperlink" Target="https://www.youtube.com/watch?v=ytOTwtA-Py8" TargetMode="External"/><Relationship Id="rId52" Type="http://schemas.openxmlformats.org/officeDocument/2006/relationships/image" Target="media/image24.jpeg"/><Relationship Id="rId60" Type="http://schemas.openxmlformats.org/officeDocument/2006/relationships/image" Target="media/image29.png"/><Relationship Id="rId65" Type="http://schemas.openxmlformats.org/officeDocument/2006/relationships/image" Target="media/image31.png"/><Relationship Id="rId73" Type="http://schemas.openxmlformats.org/officeDocument/2006/relationships/hyperlink" Target="http://www.alamy.com/stock-photo-shanty-town-in-mumbai-or-bombay-viewed-from-a-taxiing-aircraft-at-78006577.html" TargetMode="External"/><Relationship Id="rId78" Type="http://schemas.openxmlformats.org/officeDocument/2006/relationships/image" Target="media/image39.jpeg"/><Relationship Id="rId81" Type="http://schemas.openxmlformats.org/officeDocument/2006/relationships/image" Target="media/image42.png"/><Relationship Id="rId86"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en.wikipedia.org/wiki/Tracer_(Overwatc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3032806\OneDrive\Templates\Mo%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333F5-2827-4F89-9B14-61E76C1B6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 Template</Template>
  <TotalTime>510</TotalTime>
  <Pages>23</Pages>
  <Words>3709</Words>
  <Characters>21146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BTEC National 90 Credit Diploma in Creative Media Production</vt:lpstr>
    </vt:vector>
  </TitlesOfParts>
  <Company>Salford City College</Company>
  <LinksUpToDate>false</LinksUpToDate>
  <CharactersWithSpaces>24806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BTEC National 90 Credit Diploma in Creative Media Production</dc:title>
  <dc:subject>Unit 78: Digital graphic for computer games</dc:subject>
  <dc:creator>STUDENT Joseph Roper</dc:creator>
  <cp:keywords/>
  <dc:description/>
  <cp:lastModifiedBy>STUDENT Joseph Roper</cp:lastModifiedBy>
  <cp:revision>131</cp:revision>
  <dcterms:created xsi:type="dcterms:W3CDTF">2017-10-31T11:00:00Z</dcterms:created>
  <dcterms:modified xsi:type="dcterms:W3CDTF">2017-12-12T09:59:00Z</dcterms:modified>
</cp:coreProperties>
</file>